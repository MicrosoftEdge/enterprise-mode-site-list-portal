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F3C2B8" w14:textId="716114F6" w:rsidR="00CE296D" w:rsidRPr="00C6592D" w:rsidRDefault="00B8331A" w:rsidP="001932F6">
      <w:pPr>
        <w:pStyle w:val="Date"/>
      </w:pPr>
      <w:r w:rsidRPr="00C6592D">
        <w:rPr>
          <w:noProof/>
        </w:rPr>
        <mc:AlternateContent>
          <mc:Choice Requires="wps">
            <w:drawing>
              <wp:anchor distT="0" distB="0" distL="114300" distR="114300" simplePos="0" relativeHeight="251657728" behindDoc="0" locked="0" layoutInCell="1" allowOverlap="1" wp14:anchorId="1225B2BB" wp14:editId="20559E01">
                <wp:simplePos x="0" y="0"/>
                <wp:positionH relativeFrom="page">
                  <wp:posOffset>247650</wp:posOffset>
                </wp:positionH>
                <wp:positionV relativeFrom="page">
                  <wp:posOffset>-194945</wp:posOffset>
                </wp:positionV>
                <wp:extent cx="4250131" cy="128016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250131" cy="1280160"/>
                        </a:xfrm>
                        <a:prstGeom prst="rect">
                          <a:avLst/>
                        </a:prstGeom>
                        <a:solidFill>
                          <a:srgbClr val="0070C0">
                            <a:alpha val="89804"/>
                          </a:srgb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3333C1" w14:textId="2485D6D1" w:rsidR="004C4DD3" w:rsidRDefault="00926573" w:rsidP="007A5F52">
                            <w:pPr>
                              <w:pStyle w:val="Title"/>
                              <w:rPr>
                                <w:ins w:id="0" w:author="Kiran Sangal (Mindtree)" w:date="2016-06-28T13:56:00Z"/>
                              </w:rPr>
                            </w:pPr>
                            <w:sdt>
                              <w:sdtPr>
                                <w:alias w:val="Title"/>
                                <w:tag w:val=""/>
                                <w:id w:val="-385409964"/>
                                <w:dataBinding w:prefixMappings="xmlns:ns0='http://purl.org/dc/elements/1.1/' xmlns:ns1='http://schemas.openxmlformats.org/package/2006/metadata/core-properties' " w:xpath="/ns1:coreProperties[1]/ns0:title[1]" w:storeItemID="{6C3C8BC8-F283-45AE-878A-BAB7291924A1}"/>
                                <w:text/>
                              </w:sdtPr>
                              <w:sdtEndPr/>
                              <w:sdtContent>
                                <w:del w:id="1" w:author="Zbigniew Kukowski" w:date="2016-06-14T13:57:00Z">
                                  <w:r w:rsidR="004C4DD3" w:rsidDel="008A2970">
                                    <w:delText>&lt;Scenario Name</w:delText>
                                  </w:r>
                                </w:del>
                                <w:ins w:id="2" w:author="Zbigniew Kukowski" w:date="2016-06-14T13:57:00Z">
                                  <w:del w:id="3" w:author="Kiran Sangal (Mindtree)" w:date="2016-06-28T13:54:00Z">
                                    <w:r w:rsidR="004C4DD3" w:rsidDel="009A189E">
                                      <w:delText>H</w:delText>
                                    </w:r>
                                  </w:del>
                                </w:ins>
                                <w:ins w:id="4" w:author="Zbigniew Kukowski" w:date="2016-06-14T16:11:00Z">
                                  <w:del w:id="5" w:author="Kiran Sangal (Mindtree)" w:date="2016-06-28T13:54:00Z">
                                    <w:r w:rsidR="004C4DD3" w:rsidDel="009A189E">
                                      <w:delText>VSI</w:delText>
                                    </w:r>
                                  </w:del>
                                </w:ins>
                                <w:ins w:id="6" w:author="Kiran Sangal (Mindtree)" w:date="2016-06-28T13:54:00Z">
                                  <w:r w:rsidR="004C4DD3">
                                    <w:t>Enterprise M</w:t>
                                  </w:r>
                                </w:ins>
                                <w:ins w:id="7" w:author="Kiran Sangal (Mindtree)" w:date="2016-06-28T13:55:00Z">
                                  <w:r w:rsidR="004C4DD3">
                                    <w:t>ode Site List Manager</w:t>
                                  </w:r>
                                </w:ins>
                                <w:del w:id="8" w:author="Zbigniew Kukowski" w:date="2016-06-14T13:57:00Z">
                                  <w:r w:rsidR="004C4DD3" w:rsidDel="008A2970">
                                    <w:delText>&gt;</w:delText>
                                  </w:r>
                                </w:del>
                              </w:sdtContent>
                            </w:sdt>
                          </w:p>
                          <w:p w14:paraId="40B4CCA2" w14:textId="2F13EF02" w:rsidR="004C4DD3" w:rsidRPr="00B8331A" w:rsidRDefault="004C4DD3">
                            <w:pPr>
                              <w:pPrChange w:id="9" w:author="Kiran Sangal (Mindtree)" w:date="2016-06-28T13:56:00Z">
                                <w:pPr>
                                  <w:pStyle w:val="Title"/>
                                </w:pPr>
                              </w:pPrChange>
                            </w:pPr>
                            <w:ins w:id="10" w:author="Kiran Sangal (Mindtree)" w:date="2016-06-28T13:56:00Z">
                              <w:r w:rsidRPr="009A189E">
                                <w:rPr>
                                  <w:color w:val="FFFFFF" w:themeColor="background1"/>
                                  <w:rPrChange w:id="11" w:author="Kiran Sangal (Mindtree)" w:date="2016-06-28T13:56:00Z">
                                    <w:rPr/>
                                  </w:rPrChange>
                                </w:rPr>
                                <w:t>Self Service Portal</w:t>
                              </w:r>
                            </w:ins>
                          </w:p>
                        </w:txbxContent>
                      </wps:txbx>
                      <wps:bodyPr rot="0" spcFirstLastPara="0" vertOverflow="overflow" horzOverflow="overflow" vert="horz" wrap="square" lIns="0" tIns="182880" rIns="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5B2BB" id="_x0000_t202" coordsize="21600,21600" o:spt="202" path="m,l,21600r21600,l21600,xe">
                <v:stroke joinstyle="miter"/>
                <v:path gradientshapeok="t" o:connecttype="rect"/>
              </v:shapetype>
              <v:shape id="Text Box 5" o:spid="_x0000_s1026" type="#_x0000_t202" style="position:absolute;left:0;text-align:left;margin-left:19.5pt;margin-top:-15.35pt;width:334.65pt;height:100.8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" fillcolor="#0070c0" stroked="f">
                <v:fill opacity="58853f"/>
                <v:textbox inset="0,14.4pt,0,14.4pt">
                  <w:txbxContent>
                    <w:p w14:paraId="5A3333C1" w14:textId="2485D6D1" w:rsidR="004C4DD3" w:rsidRDefault="004C4DD3" w:rsidP="007A5F52">
                      <w:pPr>
                        <w:pStyle w:val="Title"/>
                        <w:rPr>
                          <w:ins w:id="13" w:author="Kiran Sangal (Mindtree)" w:date="2016-06-28T13:56:00Z"/>
                        </w:rPr>
                      </w:pPr>
                      <w:sdt>
                        <w:sdtPr>
                          <w:alias w:val="Title"/>
                          <w:tag w:val=""/>
                          <w:id w:val="-385409964"/>
                          <w:dataBinding w:prefixMappings="xmlns:ns0='http://purl.org/dc/elements/1.1/' xmlns:ns1='http://schemas.openxmlformats.org/package/2006/metadata/core-properties' " w:xpath="/ns1:coreProperties[1]/ns0:title[1]" w:storeItemID="{6C3C8BC8-F283-45AE-878A-BAB7291924A1}"/>
                          <w:text/>
                        </w:sdtPr>
                        <w:sdtContent>
                          <w:del w:id="14" w:author="Zbigniew Kukowski" w:date="2016-06-14T13:57:00Z">
                            <w:r w:rsidDel="008A2970">
                              <w:delText>&lt;Scenario Name</w:delText>
                            </w:r>
                          </w:del>
                          <w:ins w:id="15" w:author="Zbigniew Kukowski" w:date="2016-06-14T13:57:00Z">
                            <w:del w:id="16" w:author="Kiran Sangal (Mindtree)" w:date="2016-06-28T13:54:00Z">
                              <w:r w:rsidDel="009A189E">
                                <w:delText>H</w:delText>
                              </w:r>
                            </w:del>
                          </w:ins>
                          <w:ins w:id="17" w:author="Zbigniew Kukowski" w:date="2016-06-14T16:11:00Z">
                            <w:del w:id="18" w:author="Kiran Sangal (Mindtree)" w:date="2016-06-28T13:54:00Z">
                              <w:r w:rsidDel="009A189E">
                                <w:delText>VSI</w:delText>
                              </w:r>
                            </w:del>
                          </w:ins>
                          <w:ins w:id="19" w:author="Kiran Sangal (Mindtree)" w:date="2016-06-28T13:54:00Z">
                            <w:r>
                              <w:t>Enterprise M</w:t>
                            </w:r>
                          </w:ins>
                          <w:ins w:id="20" w:author="Kiran Sangal (Mindtree)" w:date="2016-06-28T13:55:00Z">
                            <w:r>
                              <w:t>ode Site List Manager</w:t>
                            </w:r>
                          </w:ins>
                          <w:del w:id="21" w:author="Zbigniew Kukowski" w:date="2016-06-14T13:57:00Z">
                            <w:r w:rsidDel="008A2970">
                              <w:delText>&gt;</w:delText>
                            </w:r>
                          </w:del>
                        </w:sdtContent>
                      </w:sdt>
                    </w:p>
                    <w:p w14:paraId="40B4CCA2" w14:textId="2F13EF02" w:rsidR="004C4DD3" w:rsidRPr="00B8331A" w:rsidRDefault="004C4DD3">
                      <w:pPr>
                        <w:pPrChange w:id="22" w:author="Kiran Sangal (Mindtree)" w:date="2016-06-28T13:56:00Z">
                          <w:pPr>
                            <w:pStyle w:val="Title"/>
                          </w:pPr>
                        </w:pPrChange>
                      </w:pPr>
                      <w:ins w:id="23" w:author="Kiran Sangal (Mindtree)" w:date="2016-06-28T13:56:00Z">
                        <w:r w:rsidRPr="009A189E">
                          <w:rPr>
                            <w:color w:val="FFFFFF" w:themeColor="background1"/>
                            <w:rPrChange w:id="24" w:author="Kiran Sangal (Mindtree)" w:date="2016-06-28T13:56:00Z">
                              <w:rPr/>
                            </w:rPrChange>
                          </w:rPr>
                          <w:t>Self Service Portal</w:t>
                        </w:r>
                      </w:ins>
                    </w:p>
                  </w:txbxContent>
                </v:textbox>
                <w10:wrap type="square" anchorx="page" anchory="page"/>
              </v:shape>
            </w:pict>
          </mc:Fallback>
        </mc:AlternateContent>
      </w:r>
      <w:r w:rsidR="007903D6" w:rsidRPr="00C6592D">
        <w:rPr>
          <w:noProof/>
          <w:color w:val="1F3864" w:themeColor="accent5" w:themeShade="80"/>
        </w:rPr>
        <mc:AlternateContent>
          <mc:Choice Requires="wps">
            <w:drawing>
              <wp:anchor distT="0" distB="0" distL="114300" distR="114300" simplePos="0" relativeHeight="251654656" behindDoc="0" locked="0" layoutInCell="1" allowOverlap="1" wp14:anchorId="4054B6AD" wp14:editId="68E24F58">
                <wp:simplePos x="0" y="0"/>
                <wp:positionH relativeFrom="page">
                  <wp:align>left</wp:align>
                </wp:positionH>
                <wp:positionV relativeFrom="paragraph">
                  <wp:posOffset>1183479</wp:posOffset>
                </wp:positionV>
                <wp:extent cx="3657600" cy="5562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657600" cy="556260"/>
                        </a:xfrm>
                        <a:prstGeom prst="rect">
                          <a:avLst/>
                        </a:prstGeom>
                        <a:solidFill>
                          <a:schemeClr val="accent5">
                            <a:lumMod val="50000"/>
                            <a:alpha val="89804"/>
                          </a:schemeClr>
                        </a:solidFill>
                        <a:ln>
                          <a:noFill/>
                        </a:ln>
                        <a:effectLst/>
                      </wps:spPr>
                      <wps:style>
                        <a:lnRef idx="0">
                          <a:schemeClr val="accent1"/>
                        </a:lnRef>
                        <a:fillRef idx="0">
                          <a:schemeClr val="accent1"/>
                        </a:fillRef>
                        <a:effectRef idx="0">
                          <a:schemeClr val="accent1"/>
                        </a:effectRef>
                        <a:fontRef idx="minor">
                          <a:schemeClr val="dk1"/>
                        </a:fontRef>
                      </wps:style>
                      <wps:txbx>
                        <w:txbxContent>
                          <w:sdt>
                            <w:sdtPr>
                              <w:rPr>
                                <w:sz w:val="28"/>
                              </w:rPr>
                              <w:alias w:val="Subject"/>
                              <w:tag w:val=""/>
                              <w:id w:val="555515494"/>
                              <w:dataBinding w:prefixMappings="xmlns:ns0='http://purl.org/dc/elements/1.1/' xmlns:ns1='http://schemas.openxmlformats.org/package/2006/metadata/core-properties' " w:xpath="/ns1:coreProperties[1]/ns0:subject[1]" w:storeItemID="{6C3C8BC8-F283-45AE-878A-BAB7291924A1}"/>
                              <w:text/>
                            </w:sdtPr>
                            <w:sdtEndPr/>
                            <w:sdtContent>
                              <w:p w14:paraId="03DA7AE7" w14:textId="0DEC80B4" w:rsidR="004C4DD3" w:rsidRPr="007A5F52" w:rsidRDefault="004C4DD3" w:rsidP="001932F6">
                                <w:pPr>
                                  <w:pStyle w:val="Subtitle"/>
                                </w:pPr>
                                <w:r w:rsidRPr="007A5F52">
                                  <w:rPr>
                                    <w:sz w:val="28"/>
                                  </w:rPr>
                                  <w:t>Scenario Guide</w:t>
                                </w:r>
                              </w:p>
                            </w:sdtContent>
                          </w:sdt>
                        </w:txbxContent>
                      </wps:txbx>
                      <wps:bodyPr rot="0" spcFirstLastPara="0" vertOverflow="overflow" horzOverflow="overflow" vert="horz" wrap="square" lIns="91440" tIns="54864" rIns="36576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4B6AD" id="Text Box 4" o:spid="_x0000_s1027" type="#_x0000_t202" style="position:absolute;left:0;text-align:left;margin-left:0;margin-top:93.2pt;width:4in;height:43.8pt;z-index:25165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" fillcolor="#1f3763 [1608]" stroked="f">
                <v:fill opacity="58853f"/>
                <v:textbox inset=",4.32pt,28.8pt,0">
                  <w:txbxContent>
                    <w:sdt>
                      <w:sdtPr>
                        <w:rPr>
                          <w:sz w:val="28"/>
                        </w:rPr>
                        <w:alias w:val="Subject"/>
                        <w:tag w:val=""/>
                        <w:id w:val="555515494"/>
                        <w:dataBinding w:prefixMappings="xmlns:ns0='http://purl.org/dc/elements/1.1/' xmlns:ns1='http://schemas.openxmlformats.org/package/2006/metadata/core-properties' " w:xpath="/ns1:coreProperties[1]/ns0:subject[1]" w:storeItemID="{6C3C8BC8-F283-45AE-878A-BAB7291924A1}"/>
                        <w:text/>
                      </w:sdtPr>
                      <w:sdtContent>
                        <w:p w14:paraId="03DA7AE7" w14:textId="0DEC80B4" w:rsidR="004C4DD3" w:rsidRPr="007A5F52" w:rsidRDefault="004C4DD3" w:rsidP="001932F6">
                          <w:pPr>
                            <w:pStyle w:val="Subtitle"/>
                          </w:pPr>
                          <w:r w:rsidRPr="007A5F52">
                            <w:rPr>
                              <w:sz w:val="28"/>
                            </w:rPr>
                            <w:t>Scenario Guide</w:t>
                          </w:r>
                        </w:p>
                      </w:sdtContent>
                    </w:sdt>
                  </w:txbxContent>
                </v:textbox>
                <w10:wrap type="square" anchorx="page"/>
              </v:shape>
            </w:pict>
          </mc:Fallback>
        </mc:AlternateContent>
      </w:r>
      <w:r w:rsidR="00425FFC" w:rsidRPr="00C6592D">
        <w:rPr>
          <w:noProof/>
          <w:color w:val="1F3864" w:themeColor="accent5" w:themeShade="80"/>
        </w:rPr>
        <w:drawing>
          <wp:anchor distT="0" distB="0" distL="114300" distR="114300" simplePos="0" relativeHeight="251651584" behindDoc="0" locked="0" layoutInCell="1" allowOverlap="1" wp14:anchorId="11C3B741" wp14:editId="3CFA05BE">
            <wp:simplePos x="0" y="0"/>
            <wp:positionH relativeFrom="page">
              <wp:posOffset>241505</wp:posOffset>
            </wp:positionH>
            <wp:positionV relativeFrom="page">
              <wp:posOffset>215900</wp:posOffset>
            </wp:positionV>
            <wp:extent cx="1242919" cy="457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20Drive/Microsoft/MS%20Logo/MSFT_logo_rgb_C-Wht_D.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242919"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592D">
        <w:rPr>
          <w:noProof/>
          <w:color w:val="1F3864" w:themeColor="accent5" w:themeShade="80"/>
        </w:rPr>
        <w:drawing>
          <wp:anchor distT="0" distB="457200" distL="114300" distR="114300" simplePos="0" relativeHeight="251648512" behindDoc="1" locked="0" layoutInCell="1" allowOverlap="1" wp14:anchorId="43FC11EA" wp14:editId="0D42023A">
            <wp:simplePos x="0" y="0"/>
            <wp:positionH relativeFrom="page">
              <wp:posOffset>-412750</wp:posOffset>
            </wp:positionH>
            <wp:positionV relativeFrom="page">
              <wp:posOffset>0</wp:posOffset>
            </wp:positionV>
            <wp:extent cx="7759065" cy="2742565"/>
            <wp:effectExtent l="0" t="0" r="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nathan/Desktop/WIN14_Jan_Asus_03.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759065" cy="2742565"/>
                    </a:xfrm>
                    <a:prstGeom prst="rect">
                      <a:avLst/>
                    </a:prstGeom>
                    <a:noFill/>
                    <a:ln>
                      <a:noFill/>
                    </a:ln>
                    <a:extLst>
                      <a:ext uri="{53640926-AAD7-44D8-BBD7-CCE9431645EC}">
                        <a14:shadowObscured xmlns:a14="http://schemas.microsoft.com/office/drawing/2010/main"/>
                      </a:ext>
                      <a:ext uri="{FAA26D3D-D897-4be2-8F04-BA451C77F1D7}">
                        <ma14:placeholderFlag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margin">
              <wp14:pctWidth>0</wp14:pctWidth>
            </wp14:sizeRelH>
            <wp14:sizeRelV relativeFrom="margin">
              <wp14:pctHeight>0</wp14:pctHeight>
            </wp14:sizeRelV>
          </wp:anchor>
        </w:drawing>
      </w:r>
      <w:r w:rsidR="009236C2" w:rsidRPr="00C6592D">
        <w:rPr>
          <w:color w:val="1F3864" w:themeColor="accent5" w:themeShade="80"/>
        </w:rPr>
        <w:t xml:space="preserve">Published </w:t>
      </w:r>
      <w:del w:id="12" w:author="Zbigniew Kukowski" w:date="2016-06-14T13:57:00Z">
        <w:r w:rsidR="004C5E32" w:rsidRPr="00C6592D" w:rsidDel="008A2970">
          <w:rPr>
            <w:color w:val="1F3864" w:themeColor="accent5" w:themeShade="80"/>
          </w:rPr>
          <w:delText xml:space="preserve">12 </w:delText>
        </w:r>
      </w:del>
      <w:ins w:id="13" w:author="Veeresh Appasheb Ravadi (Mindtree Consulting PVT LTD)" w:date="2016-09-16T09:31:00Z">
        <w:r w:rsidR="00062A6C">
          <w:rPr>
            <w:color w:val="1F3864" w:themeColor="accent5" w:themeShade="80"/>
          </w:rPr>
          <w:t>5</w:t>
        </w:r>
        <w:r w:rsidR="004A4E23" w:rsidRPr="004A4E23">
          <w:rPr>
            <w:color w:val="1F3864" w:themeColor="accent5" w:themeShade="80"/>
            <w:vertAlign w:val="superscript"/>
            <w:rPrChange w:id="14" w:author="Veeresh Appasheb Ravadi (Mindtree Consulting PVT LTD)" w:date="2016-09-16T09:31:00Z">
              <w:rPr>
                <w:color w:val="1F3864" w:themeColor="accent5" w:themeShade="80"/>
              </w:rPr>
            </w:rPrChange>
          </w:rPr>
          <w:t>th</w:t>
        </w:r>
        <w:r w:rsidR="004A4E23">
          <w:rPr>
            <w:color w:val="1F3864" w:themeColor="accent5" w:themeShade="80"/>
          </w:rPr>
          <w:t xml:space="preserve"> </w:t>
        </w:r>
      </w:ins>
      <w:ins w:id="15" w:author="Veeresh Appasheb Ravadi (Mindtree Consulting PVT LTD)" w:date="2016-10-05T15:18:00Z">
        <w:r w:rsidR="00062A6C">
          <w:rPr>
            <w:color w:val="1F3864" w:themeColor="accent5" w:themeShade="80"/>
          </w:rPr>
          <w:t>October</w:t>
        </w:r>
      </w:ins>
      <w:ins w:id="16" w:author="Zbigniew Kukowski" w:date="2016-06-14T13:57:00Z">
        <w:del w:id="17" w:author="Veeresh Appasheb Ravadi (Mindtree Consulting PVT LTD)" w:date="2016-09-16T09:31:00Z">
          <w:r w:rsidR="008A2970" w:rsidRPr="00C6592D" w:rsidDel="004A4E23">
            <w:rPr>
              <w:color w:val="1F3864" w:themeColor="accent5" w:themeShade="80"/>
            </w:rPr>
            <w:delText>1</w:delText>
          </w:r>
          <w:r w:rsidR="008A2970" w:rsidRPr="00C6592D" w:rsidDel="004A4E23">
            <w:rPr>
              <w:color w:val="1F3864" w:themeColor="accent5" w:themeShade="80"/>
              <w:vertAlign w:val="superscript"/>
              <w:rPrChange w:id="18" w:author="Veeresh Appasheb Ravadi (Mindtree Consulting PVT LTD)" w:date="2016-09-06T09:08:00Z">
                <w:rPr>
                  <w:color w:val="1F3864" w:themeColor="accent5" w:themeShade="80"/>
                </w:rPr>
              </w:rPrChange>
            </w:rPr>
            <w:delText>st</w:delText>
          </w:r>
          <w:r w:rsidR="008A2970" w:rsidRPr="00C6592D" w:rsidDel="004A4E23">
            <w:rPr>
              <w:color w:val="1F3864" w:themeColor="accent5" w:themeShade="80"/>
            </w:rPr>
            <w:delText xml:space="preserve"> </w:delText>
          </w:r>
        </w:del>
      </w:ins>
      <w:del w:id="19" w:author="Veeresh Appasheb Ravadi (Mindtree Consulting PVT LTD)" w:date="2016-09-16T09:31:00Z">
        <w:r w:rsidR="004C5E32" w:rsidRPr="00C6592D" w:rsidDel="004A4E23">
          <w:rPr>
            <w:color w:val="1F3864" w:themeColor="accent5" w:themeShade="80"/>
          </w:rPr>
          <w:delText>J</w:delText>
        </w:r>
      </w:del>
      <w:ins w:id="20" w:author="Zbigniew Kukowski" w:date="2016-06-14T13:57:00Z">
        <w:del w:id="21" w:author="Veeresh Appasheb Ravadi (Mindtree Consulting PVT LTD)" w:date="2016-09-16T09:31:00Z">
          <w:r w:rsidR="008A2970" w:rsidRPr="00C6592D" w:rsidDel="004A4E23">
            <w:rPr>
              <w:color w:val="1F3864" w:themeColor="accent5" w:themeShade="80"/>
            </w:rPr>
            <w:delText>uly</w:delText>
          </w:r>
        </w:del>
      </w:ins>
      <w:del w:id="22" w:author="Zbigniew Kukowski" w:date="2016-06-14T13:57:00Z">
        <w:r w:rsidR="004C5E32" w:rsidRPr="00C6592D" w:rsidDel="008A2970">
          <w:rPr>
            <w:color w:val="1F3864" w:themeColor="accent5" w:themeShade="80"/>
          </w:rPr>
          <w:delText>anuary</w:delText>
        </w:r>
      </w:del>
      <w:r w:rsidR="004C5E32" w:rsidRPr="00C6592D">
        <w:rPr>
          <w:color w:val="1F3864" w:themeColor="accent5" w:themeShade="80"/>
        </w:rPr>
        <w:t xml:space="preserve"> 2016</w:t>
      </w:r>
      <w:r w:rsidR="00CE296D" w:rsidRPr="00C6592D">
        <w:t xml:space="preserve"> </w:t>
      </w:r>
    </w:p>
    <w:p w14:paraId="661A36DB" w14:textId="13B6B6F5" w:rsidR="00C91B6D" w:rsidRPr="00C6592D" w:rsidDel="0033295C" w:rsidRDefault="006B2AE4" w:rsidP="006B2AE4">
      <w:pPr>
        <w:pStyle w:val="Intro"/>
        <w:rPr>
          <w:del w:id="23" w:author="Veeresh Appasheb Ravadi (Mindtree Consulting PVT LTD)" w:date="2016-09-16T10:05:00Z"/>
          <w:rFonts w:ascii="Segoe Pro" w:hAnsi="Segoe Pro"/>
          <w:i/>
          <w:noProof w:val="0"/>
          <w:color w:val="1F3864" w:themeColor="accent5" w:themeShade="80"/>
          <w:sz w:val="22"/>
          <w:szCs w:val="24"/>
        </w:rPr>
      </w:pPr>
      <w:del w:id="24" w:author="Veeresh Appasheb Ravadi (Mindtree Consulting PVT LTD)" w:date="2016-09-16T10:05:00Z">
        <w:r w:rsidRPr="00C6592D" w:rsidDel="0033295C">
          <w:rPr>
            <w:rFonts w:ascii="Segoe Pro" w:hAnsi="Segoe Pro"/>
            <w:i/>
            <w:noProof w:val="0"/>
            <w:color w:val="1F3864" w:themeColor="accent5" w:themeShade="80"/>
            <w:sz w:val="22"/>
            <w:szCs w:val="24"/>
          </w:rPr>
          <w:delText>Yammer:</w:delText>
        </w:r>
      </w:del>
    </w:p>
    <w:p w14:paraId="5FFF03AF" w14:textId="1A7443D8" w:rsidR="000965D5" w:rsidRPr="00C6592D" w:rsidRDefault="00C91B6D" w:rsidP="006B2AE4">
      <w:pPr>
        <w:pStyle w:val="Intro"/>
        <w:rPr>
          <w:rFonts w:ascii="Segoe Pro" w:hAnsi="Segoe Pro"/>
          <w:i/>
          <w:noProof w:val="0"/>
          <w:color w:val="1F3864" w:themeColor="accent5" w:themeShade="80"/>
          <w:sz w:val="22"/>
          <w:szCs w:val="24"/>
        </w:rPr>
      </w:pPr>
      <w:r w:rsidRPr="00C6592D">
        <w:rPr>
          <w:rFonts w:ascii="Segoe Pro" w:hAnsi="Segoe Pro"/>
          <w:i/>
          <w:noProof w:val="0"/>
          <w:color w:val="1F3864" w:themeColor="accent5" w:themeShade="80"/>
          <w:sz w:val="22"/>
          <w:szCs w:val="24"/>
        </w:rPr>
        <w:t>Topic Tag</w:t>
      </w:r>
      <w:ins w:id="25" w:author="Veeresh Appasheb Ravadi (Mindtree Consulting PVT LTD)" w:date="2016-09-06T12:30:00Z">
        <w:r w:rsidR="00D22BC4">
          <w:rPr>
            <w:rFonts w:ascii="Segoe Pro" w:hAnsi="Segoe Pro"/>
            <w:i/>
            <w:noProof w:val="0"/>
            <w:color w:val="1F3864" w:themeColor="accent5" w:themeShade="80"/>
            <w:sz w:val="22"/>
            <w:szCs w:val="24"/>
          </w:rPr>
          <w:t>: EnterpriseMode;</w:t>
        </w:r>
      </w:ins>
      <w:ins w:id="26" w:author="Veeresh Appasheb Ravadi (Mindtree Consulting PVT LTD)" w:date="2016-09-06T12:31:00Z">
        <w:r w:rsidR="00D22BC4">
          <w:rPr>
            <w:rFonts w:ascii="Segoe Pro" w:hAnsi="Segoe Pro"/>
            <w:i/>
            <w:noProof w:val="0"/>
            <w:color w:val="1F3864" w:themeColor="accent5" w:themeShade="80"/>
            <w:sz w:val="22"/>
            <w:szCs w:val="24"/>
          </w:rPr>
          <w:t xml:space="preserve"> </w:t>
        </w:r>
      </w:ins>
      <w:ins w:id="27" w:author="Veeresh Appasheb Ravadi (Mindtree Consulting PVT LTD)" w:date="2016-09-06T12:30:00Z">
        <w:r w:rsidR="00D22BC4">
          <w:rPr>
            <w:rFonts w:ascii="Segoe Pro" w:hAnsi="Segoe Pro"/>
            <w:i/>
            <w:noProof w:val="0"/>
            <w:color w:val="1F3864" w:themeColor="accent5" w:themeShade="80"/>
            <w:sz w:val="22"/>
            <w:szCs w:val="24"/>
          </w:rPr>
          <w:t>EMIE;</w:t>
        </w:r>
      </w:ins>
      <w:ins w:id="28" w:author="Veeresh Appasheb Ravadi (Mindtree Consulting PVT LTD)" w:date="2016-09-06T12:31:00Z">
        <w:r w:rsidR="00D22BC4">
          <w:rPr>
            <w:rFonts w:ascii="Segoe Pro" w:hAnsi="Segoe Pro"/>
            <w:i/>
            <w:noProof w:val="0"/>
            <w:color w:val="1F3864" w:themeColor="accent5" w:themeShade="80"/>
            <w:sz w:val="22"/>
            <w:szCs w:val="24"/>
          </w:rPr>
          <w:t xml:space="preserve"> </w:t>
        </w:r>
      </w:ins>
      <w:ins w:id="29" w:author="Veeresh Appasheb Ravadi (Mindtree Consulting PVT LTD)" w:date="2016-09-06T12:30:00Z">
        <w:r w:rsidR="00062A6C">
          <w:rPr>
            <w:rFonts w:ascii="Segoe Pro" w:hAnsi="Segoe Pro"/>
            <w:i/>
            <w:noProof w:val="0"/>
            <w:color w:val="1F3864" w:themeColor="accent5" w:themeShade="80"/>
            <w:sz w:val="22"/>
            <w:szCs w:val="24"/>
          </w:rPr>
          <w:t xml:space="preserve">EniterpriseModeSiteList; </w:t>
        </w:r>
      </w:ins>
      <w:ins w:id="30" w:author="Veeresh Appasheb Ravadi (Mindtree Consulting PVT LTD)" w:date="2016-10-05T15:18:00Z">
        <w:r w:rsidR="00062A6C">
          <w:rPr>
            <w:rFonts w:ascii="Segoe Pro" w:hAnsi="Segoe Pro"/>
            <w:i/>
            <w:noProof w:val="0"/>
            <w:color w:val="1F3864" w:themeColor="accent5" w:themeShade="80"/>
            <w:sz w:val="22"/>
            <w:szCs w:val="24"/>
          </w:rPr>
          <w:t xml:space="preserve">Self-Service; </w:t>
        </w:r>
      </w:ins>
      <w:del w:id="31" w:author="Kiran Sangal (Mindtree)" w:date="2016-06-28T13:53:00Z">
        <w:r w:rsidR="006B2AE4" w:rsidRPr="00C6592D" w:rsidDel="009A189E">
          <w:rPr>
            <w:rFonts w:ascii="Segoe Pro" w:hAnsi="Segoe Pro"/>
            <w:i/>
            <w:noProof w:val="0"/>
            <w:color w:val="1F3864" w:themeColor="accent5" w:themeShade="80"/>
            <w:sz w:val="22"/>
            <w:szCs w:val="24"/>
          </w:rPr>
          <w:delText xml:space="preserve"> #&lt;Topic Tag&gt;</w:delText>
        </w:r>
      </w:del>
      <w:ins w:id="32" w:author="Zbigniew Kukowski" w:date="2016-06-14T13:58:00Z">
        <w:del w:id="33" w:author="Kiran Sangal (Mindtree)" w:date="2016-06-28T13:53:00Z">
          <w:r w:rsidR="008A2970" w:rsidRPr="00C6592D" w:rsidDel="009A189E">
            <w:rPr>
              <w:rFonts w:ascii="Segoe Pro" w:hAnsi="Segoe Pro"/>
              <w:i/>
              <w:noProof w:val="0"/>
              <w:color w:val="1F3864" w:themeColor="accent5" w:themeShade="80"/>
              <w:sz w:val="22"/>
              <w:szCs w:val="24"/>
            </w:rPr>
            <w:delText>#H</w:delText>
          </w:r>
        </w:del>
      </w:ins>
      <w:ins w:id="34" w:author="Zbigniew Kukowski" w:date="2016-06-14T16:11:00Z">
        <w:del w:id="35" w:author="Kiran Sangal (Mindtree)" w:date="2016-06-28T13:53:00Z">
          <w:r w:rsidR="00FE77AD" w:rsidRPr="00C6592D" w:rsidDel="009A189E">
            <w:rPr>
              <w:rFonts w:ascii="Segoe Pro" w:hAnsi="Segoe Pro"/>
              <w:i/>
              <w:noProof w:val="0"/>
              <w:color w:val="1F3864" w:themeColor="accent5" w:themeShade="80"/>
              <w:sz w:val="22"/>
              <w:szCs w:val="24"/>
            </w:rPr>
            <w:delText>VSI</w:delText>
          </w:r>
        </w:del>
      </w:ins>
      <w:ins w:id="36" w:author="Veeresh Appasheb Ravadi (Mindtree Consulting PVT LTD)" w:date="2016-10-05T15:18:00Z">
        <w:r w:rsidR="00062A6C">
          <w:rPr>
            <w:rFonts w:ascii="Segoe Pro" w:hAnsi="Segoe Pro"/>
            <w:i/>
            <w:noProof w:val="0"/>
            <w:color w:val="1F3864" w:themeColor="accent5" w:themeShade="80"/>
            <w:sz w:val="22"/>
            <w:szCs w:val="24"/>
          </w:rPr>
          <w:t>Self-service portal; portal;</w:t>
        </w:r>
      </w:ins>
    </w:p>
    <w:p w14:paraId="21EC55FD" w14:textId="261DAF9F" w:rsidR="00C91B6D" w:rsidRPr="00C6592D" w:rsidRDefault="00C91B6D" w:rsidP="006B2AE4">
      <w:pPr>
        <w:pStyle w:val="Intro"/>
        <w:rPr>
          <w:rFonts w:ascii="Segoe Pro" w:hAnsi="Segoe Pro"/>
          <w:i/>
          <w:noProof w:val="0"/>
          <w:color w:val="1F3864" w:themeColor="accent5" w:themeShade="80"/>
          <w:sz w:val="22"/>
          <w:szCs w:val="24"/>
        </w:rPr>
      </w:pPr>
      <w:r w:rsidRPr="00C6592D">
        <w:rPr>
          <w:rFonts w:ascii="Segoe Pro" w:hAnsi="Segoe Pro"/>
          <w:i/>
          <w:noProof w:val="0"/>
          <w:color w:val="1F3864" w:themeColor="accent5" w:themeShade="80"/>
          <w:sz w:val="22"/>
          <w:szCs w:val="24"/>
        </w:rPr>
        <w:t xml:space="preserve">Key Contacts: </w:t>
      </w:r>
      <w:ins w:id="37" w:author="Veeresh Appasheb Ravadi (Mindtree Consulting PVT LTD)" w:date="2016-09-06T12:30:00Z">
        <w:r w:rsidR="00D22BC4">
          <w:rPr>
            <w:rFonts w:ascii="Segoe Pro" w:hAnsi="Segoe Pro"/>
            <w:i/>
            <w:noProof w:val="0"/>
            <w:color w:val="1F3864" w:themeColor="accent5" w:themeShade="80"/>
            <w:sz w:val="22"/>
            <w:szCs w:val="24"/>
          </w:rPr>
          <w:t>Michael Munch</w:t>
        </w:r>
      </w:ins>
      <w:ins w:id="38" w:author="Veeresh Appasheb Ravadi (Mindtree Consulting PVT LTD)" w:date="2016-09-06T12:31:00Z">
        <w:r w:rsidR="00D22BC4">
          <w:rPr>
            <w:rFonts w:ascii="Segoe Pro" w:hAnsi="Segoe Pro"/>
            <w:i/>
            <w:noProof w:val="0"/>
            <w:color w:val="1F3864" w:themeColor="accent5" w:themeShade="80"/>
            <w:sz w:val="22"/>
            <w:szCs w:val="24"/>
          </w:rPr>
          <w:t xml:space="preserve"> </w:t>
        </w:r>
      </w:ins>
      <w:ins w:id="39" w:author="Veeresh Appasheb Ravadi (Mindtree Consulting PVT LTD)" w:date="2016-09-06T12:30:00Z">
        <w:r w:rsidR="00D22BC4">
          <w:rPr>
            <w:rFonts w:ascii="Segoe Pro" w:hAnsi="Segoe Pro"/>
            <w:i/>
            <w:noProof w:val="0"/>
            <w:color w:val="1F3864" w:themeColor="accent5" w:themeShade="80"/>
            <w:sz w:val="22"/>
            <w:szCs w:val="24"/>
          </w:rPr>
          <w:t>(mmunch)</w:t>
        </w:r>
      </w:ins>
      <w:del w:id="40" w:author="Anup Manandhar" w:date="2016-05-17T11:50:00Z">
        <w:r w:rsidRPr="00C6592D" w:rsidDel="007D46A4">
          <w:rPr>
            <w:rFonts w:ascii="Segoe Pro" w:hAnsi="Segoe Pro"/>
            <w:i/>
            <w:noProof w:val="0"/>
            <w:color w:val="1F3864" w:themeColor="accent5" w:themeShade="80"/>
            <w:sz w:val="22"/>
            <w:szCs w:val="24"/>
          </w:rPr>
          <w:delText>&lt;Names of FT resources that will be tagged when posting to Yammer on this topic&gt;</w:delText>
        </w:r>
      </w:del>
      <w:ins w:id="41" w:author="Anup Manandhar" w:date="2016-05-17T11:50:00Z">
        <w:del w:id="42" w:author="Zbigniew Kukowski" w:date="2016-06-14T13:58:00Z">
          <w:r w:rsidR="007D46A4" w:rsidRPr="00C6592D" w:rsidDel="008A2970">
            <w:rPr>
              <w:rFonts w:ascii="Segoe Pro" w:hAnsi="Segoe Pro"/>
              <w:i/>
              <w:noProof w:val="0"/>
              <w:color w:val="1F3864" w:themeColor="accent5" w:themeShade="80"/>
              <w:sz w:val="22"/>
              <w:szCs w:val="24"/>
            </w:rPr>
            <w:delText>AnupM, JVintzel, Adrianma</w:delText>
          </w:r>
        </w:del>
      </w:ins>
      <w:ins w:id="43" w:author="Zbigniew Kukowski" w:date="2016-06-14T13:58:00Z">
        <w:del w:id="44" w:author="Kiran Sangal (Mindtree)" w:date="2016-06-28T13:53:00Z">
          <w:r w:rsidR="008A2970" w:rsidRPr="00C6592D" w:rsidDel="009A189E">
            <w:rPr>
              <w:rFonts w:ascii="Segoe Pro" w:hAnsi="Segoe Pro"/>
              <w:i/>
              <w:noProof w:val="0"/>
              <w:color w:val="1F3864" w:themeColor="accent5" w:themeShade="80"/>
              <w:sz w:val="22"/>
              <w:szCs w:val="24"/>
            </w:rPr>
            <w:delText>Zkukow</w:delText>
          </w:r>
        </w:del>
      </w:ins>
    </w:p>
    <w:p w14:paraId="2D106141" w14:textId="77777777" w:rsidR="00C91B6D" w:rsidRPr="00C6592D" w:rsidRDefault="00C91B6D" w:rsidP="006B2AE4">
      <w:pPr>
        <w:pStyle w:val="Intro"/>
        <w:rPr>
          <w:rFonts w:ascii="Segoe Pro" w:hAnsi="Segoe Pro"/>
          <w:i/>
          <w:noProof w:val="0"/>
          <w:color w:val="1F3864" w:themeColor="accent5" w:themeShade="80"/>
          <w:sz w:val="22"/>
          <w:szCs w:val="24"/>
        </w:rPr>
      </w:pPr>
    </w:p>
    <w:p w14:paraId="222B1708" w14:textId="3B658DE3" w:rsidR="00723767" w:rsidRPr="00C6592D" w:rsidRDefault="00723767" w:rsidP="006975EE">
      <w:pPr>
        <w:pStyle w:val="Intro"/>
      </w:pPr>
      <w:r w:rsidRPr="00C6592D">
        <w:rPr>
          <w:b/>
        </w:rPr>
        <w:t>Summary</w:t>
      </w:r>
      <w:r w:rsidRPr="00C6592D">
        <w:t xml:space="preserve">: </w:t>
      </w:r>
      <w:ins w:id="45" w:author="Zbigniew Kukowski" w:date="2016-06-14T15:04:00Z">
        <w:r w:rsidR="00E57977" w:rsidRPr="00C6592D">
          <w:t xml:space="preserve">This document describes the various aspects of </w:t>
        </w:r>
      </w:ins>
      <w:ins w:id="46" w:author="Kiran Sangal (Mindtree)" w:date="2016-06-28T14:11:00Z">
        <w:r w:rsidR="00B85482" w:rsidRPr="00C6592D">
          <w:t>Enterprise Mode Site List Manager</w:t>
        </w:r>
      </w:ins>
      <w:ins w:id="47" w:author="Kiran Sangal (Mindtree)" w:date="2016-06-28T14:09:00Z">
        <w:r w:rsidR="00B85482" w:rsidRPr="00C6592D">
          <w:rPr>
            <w:lang w:val="en-IN"/>
          </w:rPr>
          <w:t xml:space="preserve"> tool helps create and manage the Enterprise Mode Site List in the </w:t>
        </w:r>
      </w:ins>
      <w:ins w:id="48" w:author="Kiran Sangal (Mindtree)" w:date="2016-06-28T14:12:00Z">
        <w:r w:rsidR="00B85482" w:rsidRPr="00C6592D">
          <w:rPr>
            <w:lang w:val="en-IN"/>
          </w:rPr>
          <w:t xml:space="preserve">v.1 and v.2 </w:t>
        </w:r>
      </w:ins>
      <w:ins w:id="49" w:author="Kiran Sangal (Mindtree)" w:date="2016-06-28T14:09:00Z">
        <w:r w:rsidR="00B85482" w:rsidRPr="00C6592D">
          <w:rPr>
            <w:lang w:val="en-IN"/>
          </w:rPr>
          <w:t>XML schema for Enterprise Mode.</w:t>
        </w:r>
      </w:ins>
      <w:ins w:id="50" w:author="Zbigniew Kukowski" w:date="2016-06-14T15:04:00Z">
        <w:del w:id="51" w:author="Kiran Sangal (Mindtree)" w:date="2016-06-28T14:09:00Z">
          <w:r w:rsidR="00E57977" w:rsidRPr="00C6592D" w:rsidDel="00B85482">
            <w:delText xml:space="preserve">deploying </w:delText>
          </w:r>
        </w:del>
      </w:ins>
      <w:ins w:id="52" w:author="Zbigniew Kukowski" w:date="2016-06-14T15:06:00Z">
        <w:del w:id="53" w:author="Kiran Sangal (Mindtree)" w:date="2016-06-28T14:09:00Z">
          <w:r w:rsidR="00E57977" w:rsidRPr="00C6592D" w:rsidDel="00B85482">
            <w:delText>H</w:delText>
          </w:r>
        </w:del>
      </w:ins>
      <w:ins w:id="54" w:author="Zbigniew Kukowski" w:date="2016-06-14T16:11:00Z">
        <w:del w:id="55" w:author="Kiran Sangal (Mindtree)" w:date="2016-06-28T14:09:00Z">
          <w:r w:rsidR="00FE77AD" w:rsidRPr="00C6592D" w:rsidDel="00B85482">
            <w:delText>VSI</w:delText>
          </w:r>
        </w:del>
      </w:ins>
      <w:ins w:id="56" w:author="Zbigniew Kukowski" w:date="2016-06-14T15:04:00Z">
        <w:del w:id="57" w:author="Kiran Sangal (Mindtree)" w:date="2016-06-28T14:09:00Z">
          <w:r w:rsidR="00E57977" w:rsidRPr="00C6592D" w:rsidDel="00B85482">
            <w:delText xml:space="preserve"> </w:delText>
          </w:r>
        </w:del>
        <w:del w:id="58" w:author="Kiran Sangal (Mindtree)" w:date="2016-06-28T14:12:00Z">
          <w:r w:rsidR="00E57977" w:rsidRPr="00C6592D" w:rsidDel="00B85482">
            <w:delText>on computers running Windows® 10 Enterprise in an organizational environment</w:delText>
          </w:r>
        </w:del>
      </w:ins>
      <w:ins w:id="59" w:author="Zbigniew Kukowski" w:date="2016-06-14T15:05:00Z">
        <w:del w:id="60" w:author="Kiran Sangal (Mindtree)" w:date="2016-06-28T14:12:00Z">
          <w:r w:rsidR="00E57977" w:rsidRPr="00C6592D" w:rsidDel="00B85482">
            <w:delText>:</w:delText>
          </w:r>
        </w:del>
      </w:ins>
      <w:ins w:id="61" w:author="Zbigniew Kukowski" w:date="2016-06-14T15:06:00Z">
        <w:del w:id="62" w:author="Kiran Sangal (Mindtree)" w:date="2016-06-28T14:12:00Z">
          <w:r w:rsidR="00E57977" w:rsidRPr="00C6592D" w:rsidDel="00B85482">
            <w:delText xml:space="preserve"> </w:delText>
          </w:r>
        </w:del>
      </w:ins>
      <w:del w:id="63" w:author="Kiran Sangal (Mindtree)" w:date="2016-06-28T14:12:00Z">
        <w:r w:rsidR="00A72232" w:rsidRPr="00C6592D" w:rsidDel="00B85482">
          <w:delText>This document provides an overview</w:delText>
        </w:r>
        <w:r w:rsidR="006975EE" w:rsidRPr="00C6592D" w:rsidDel="00B85482">
          <w:delText xml:space="preserve">, pre-requisites and </w:delText>
        </w:r>
        <w:r w:rsidR="004C5E32" w:rsidRPr="00C6592D" w:rsidDel="00B85482">
          <w:delText>implementation steps</w:delText>
        </w:r>
      </w:del>
      <w:ins w:id="64" w:author="Zbigniew Kukowski" w:date="2016-06-14T15:06:00Z">
        <w:del w:id="65" w:author="Kiran Sangal (Mindtree)" w:date="2016-06-28T14:12:00Z">
          <w:r w:rsidR="00E57977" w:rsidRPr="00C6592D" w:rsidDel="00B85482">
            <w:delText>.</w:delText>
          </w:r>
        </w:del>
      </w:ins>
      <w:del w:id="66" w:author="Zbigniew Kukowski" w:date="2016-06-14T15:06:00Z">
        <w:r w:rsidR="004C5E32" w:rsidRPr="00C6592D" w:rsidDel="00E57977">
          <w:delText xml:space="preserve"> to validate </w:delText>
        </w:r>
      </w:del>
      <w:del w:id="67" w:author="Zbigniew Kukowski" w:date="2016-06-14T15:05:00Z">
        <w:r w:rsidR="004C5E32" w:rsidRPr="00C6592D" w:rsidDel="00E57977">
          <w:delText xml:space="preserve">the </w:delText>
        </w:r>
      </w:del>
      <w:del w:id="68" w:author="Zbigniew Kukowski" w:date="2016-06-14T15:07:00Z">
        <w:r w:rsidR="006975EE" w:rsidRPr="00C6592D" w:rsidDel="00E57977">
          <w:delText xml:space="preserve">of the </w:delText>
        </w:r>
        <w:commentRangeStart w:id="69"/>
      </w:del>
      <w:customXmlDelRangeStart w:id="70" w:author="Zbigniew Kukowski" w:date="2016-06-14T15:07:00Z"/>
      <w:sdt>
        <w:sdtPr>
          <w:alias w:val="Title"/>
          <w:tag w:val=""/>
          <w:id w:val="-2128454083"/>
          <w:placeholder>
            <w:docPart w:val="3D2864EC8583455E820DC9A81B0B9F5F"/>
          </w:placeholder>
          <w:dataBinding w:prefixMappings="xmlns:ns0='http://purl.org/dc/elements/1.1/' xmlns:ns1='http://schemas.openxmlformats.org/package/2006/metadata/core-properties' " w:xpath="/ns1:coreProperties[1]/ns0:title[1]" w:storeItemID="{6C3C8BC8-F283-45AE-878A-BAB7291924A1}"/>
          <w:text/>
        </w:sdtPr>
        <w:sdtEndPr/>
        <w:sdtContent>
          <w:customXmlDelRangeEnd w:id="70"/>
          <w:del w:id="71" w:author="Zbigniew Kukowski" w:date="2016-06-14T13:57:00Z">
            <w:r w:rsidR="006975EE" w:rsidRPr="00C6592D" w:rsidDel="008A2970">
              <w:delText>&lt;Scenario Name&gt;</w:delText>
            </w:r>
          </w:del>
          <w:customXmlDelRangeStart w:id="72" w:author="Zbigniew Kukowski" w:date="2016-06-14T15:07:00Z"/>
        </w:sdtContent>
      </w:sdt>
      <w:customXmlDelRangeEnd w:id="72"/>
      <w:del w:id="73" w:author="Zbigniew Kukowski" w:date="2016-06-14T15:07:00Z">
        <w:r w:rsidR="006975EE" w:rsidRPr="00C6592D" w:rsidDel="00E57977">
          <w:delText xml:space="preserve"> </w:delText>
        </w:r>
        <w:commentRangeEnd w:id="69"/>
        <w:r w:rsidR="001E77C5" w:rsidRPr="00C6592D" w:rsidDel="00E57977">
          <w:rPr>
            <w:rStyle w:val="CommentReference"/>
            <w:rFonts w:ascii="Segoe Pro" w:hAnsi="Segoe Pro"/>
            <w:noProof w:val="0"/>
          </w:rPr>
          <w:commentReference w:id="69"/>
        </w:r>
        <w:r w:rsidR="006975EE" w:rsidRPr="00C6592D" w:rsidDel="00E57977">
          <w:delText>scenario</w:delText>
        </w:r>
      </w:del>
      <w:del w:id="74" w:author="Zbigniew Kukowski" w:date="2016-06-14T15:06:00Z">
        <w:r w:rsidR="006975EE" w:rsidRPr="00C6592D" w:rsidDel="00E57977">
          <w:delText>.</w:delText>
        </w:r>
      </w:del>
    </w:p>
    <w:p w14:paraId="42BBC52D" w14:textId="583EF079" w:rsidR="00A51DE7" w:rsidRPr="00C6592D" w:rsidRDefault="00A51DE7">
      <w:pPr>
        <w:ind w:left="0"/>
        <w:pPrChange w:id="75" w:author="Veeresh Appasheb Ravadi (Mindtree Consulting PVT LTD)" w:date="2016-09-13T16:24:00Z">
          <w:pPr/>
        </w:pPrChange>
      </w:pPr>
    </w:p>
    <w:p w14:paraId="019C3132" w14:textId="3A0F8387" w:rsidR="00F37C63" w:rsidRPr="00C6592D" w:rsidRDefault="00F37C63">
      <w:pPr>
        <w:spacing w:after="0"/>
        <w:ind w:left="0"/>
      </w:pPr>
      <w:r w:rsidRPr="00C6592D">
        <w:br w:type="page"/>
      </w:r>
    </w:p>
    <w:p w14:paraId="00359ED9" w14:textId="77777777" w:rsidR="00A51DE7" w:rsidRPr="00C6592D" w:rsidRDefault="00A51DE7" w:rsidP="006975EE">
      <w:pPr>
        <w:sectPr w:rsidR="00A51DE7" w:rsidRPr="00C6592D" w:rsidSect="007903D6">
          <w:headerReference w:type="even" r:id="rId15"/>
          <w:headerReference w:type="default" r:id="rId16"/>
          <w:footerReference w:type="even" r:id="rId17"/>
          <w:footerReference w:type="default" r:id="rId18"/>
          <w:headerReference w:type="first" r:id="rId19"/>
          <w:footerReference w:type="first" r:id="rId20"/>
          <w:type w:val="continuous"/>
          <w:pgSz w:w="12240" w:h="15840"/>
          <w:pgMar w:top="720" w:right="720" w:bottom="720" w:left="720" w:header="576" w:footer="144" w:gutter="0"/>
          <w:pgNumType w:fmt="lowerRoman" w:start="1"/>
          <w:cols w:space="720"/>
          <w:titlePg/>
          <w:docGrid w:linePitch="360"/>
        </w:sectPr>
      </w:pPr>
    </w:p>
    <w:sdt>
      <w:sdtPr>
        <w:rPr>
          <w:rFonts w:ascii="Segoe Pro" w:eastAsiaTheme="minorEastAsia" w:hAnsi="Segoe Pro" w:cstheme="minorBidi"/>
          <w:color w:val="000000" w:themeColor="text1"/>
          <w:sz w:val="22"/>
          <w:szCs w:val="24"/>
        </w:rPr>
        <w:id w:val="729273587"/>
        <w:docPartObj>
          <w:docPartGallery w:val="Table of Contents"/>
          <w:docPartUnique/>
        </w:docPartObj>
      </w:sdtPr>
      <w:sdtEndPr>
        <w:rPr>
          <w:b/>
          <w:bCs/>
          <w:noProof/>
        </w:rPr>
      </w:sdtEndPr>
      <w:sdtContent>
        <w:p w14:paraId="2A7A726B" w14:textId="346EB254" w:rsidR="00E92D8B" w:rsidRPr="00C6592D" w:rsidRDefault="00E92D8B">
          <w:pPr>
            <w:pStyle w:val="TOCHeading"/>
          </w:pPr>
          <w:r w:rsidRPr="00C6592D">
            <w:t>Contents</w:t>
          </w:r>
        </w:p>
        <w:p w14:paraId="7AF85DDE" w14:textId="00561E5D" w:rsidR="002E1B1B" w:rsidRDefault="00E92D8B">
          <w:pPr>
            <w:pStyle w:val="TOC1"/>
            <w:tabs>
              <w:tab w:val="left" w:pos="440"/>
              <w:tab w:val="right" w:leader="dot" w:pos="10790"/>
            </w:tabs>
            <w:rPr>
              <w:ins w:id="84" w:author="Veeresh Appasheb Ravadi (Mindtree Consulting PVT LTD)" w:date="2016-10-05T15:37:00Z"/>
              <w:rFonts w:asciiTheme="minorHAnsi" w:hAnsiTheme="minorHAnsi"/>
              <w:noProof/>
              <w:color w:val="auto"/>
              <w:szCs w:val="22"/>
            </w:rPr>
          </w:pPr>
          <w:r w:rsidRPr="004A4E23">
            <w:fldChar w:fldCharType="begin"/>
          </w:r>
          <w:r w:rsidRPr="00C6592D">
            <w:instrText xml:space="preserve"> TOC \o "1-1" \h \z \u </w:instrText>
          </w:r>
          <w:r w:rsidRPr="004A4E23">
            <w:rPr>
              <w:rPrChange w:id="85" w:author="Veeresh Appasheb Ravadi (Mindtree Consulting PVT LTD)" w:date="2016-09-06T09:08:00Z">
                <w:rPr/>
              </w:rPrChange>
            </w:rPr>
            <w:fldChar w:fldCharType="separate"/>
          </w:r>
          <w:ins w:id="86" w:author="Veeresh Appasheb Ravadi (Mindtree Consulting PVT LTD)" w:date="2016-10-05T15:37:00Z">
            <w:r w:rsidR="002E1B1B" w:rsidRPr="00322377">
              <w:rPr>
                <w:rStyle w:val="Hyperlink"/>
                <w:noProof/>
              </w:rPr>
              <w:fldChar w:fldCharType="begin"/>
            </w:r>
            <w:r w:rsidR="002E1B1B" w:rsidRPr="00322377">
              <w:rPr>
                <w:rStyle w:val="Hyperlink"/>
                <w:noProof/>
              </w:rPr>
              <w:instrText xml:space="preserve"> </w:instrText>
            </w:r>
            <w:r w:rsidR="002E1B1B">
              <w:rPr>
                <w:noProof/>
              </w:rPr>
              <w:instrText>HYPERLINK \l "_Toc463445155"</w:instrText>
            </w:r>
            <w:r w:rsidR="002E1B1B" w:rsidRPr="00322377">
              <w:rPr>
                <w:rStyle w:val="Hyperlink"/>
                <w:noProof/>
              </w:rPr>
              <w:instrText xml:space="preserve"> </w:instrText>
            </w:r>
            <w:r w:rsidR="002E1B1B" w:rsidRPr="00322377">
              <w:rPr>
                <w:rStyle w:val="Hyperlink"/>
                <w:noProof/>
              </w:rPr>
              <w:fldChar w:fldCharType="separate"/>
            </w:r>
            <w:r w:rsidR="002E1B1B" w:rsidRPr="00322377">
              <w:rPr>
                <w:rStyle w:val="Hyperlink"/>
                <w:noProof/>
              </w:rPr>
              <w:t>1.</w:t>
            </w:r>
            <w:r w:rsidR="002E1B1B">
              <w:rPr>
                <w:rFonts w:asciiTheme="minorHAnsi" w:hAnsiTheme="minorHAnsi"/>
                <w:noProof/>
                <w:color w:val="auto"/>
                <w:szCs w:val="22"/>
              </w:rPr>
              <w:tab/>
            </w:r>
            <w:r w:rsidR="002E1B1B" w:rsidRPr="00322377">
              <w:rPr>
                <w:rStyle w:val="Hyperlink"/>
                <w:noProof/>
              </w:rPr>
              <w:t>Overview</w:t>
            </w:r>
            <w:r w:rsidR="002E1B1B">
              <w:rPr>
                <w:noProof/>
                <w:webHidden/>
              </w:rPr>
              <w:tab/>
            </w:r>
            <w:r w:rsidR="002E1B1B">
              <w:rPr>
                <w:noProof/>
                <w:webHidden/>
              </w:rPr>
              <w:fldChar w:fldCharType="begin"/>
            </w:r>
            <w:r w:rsidR="002E1B1B">
              <w:rPr>
                <w:noProof/>
                <w:webHidden/>
              </w:rPr>
              <w:instrText xml:space="preserve"> PAGEREF _Toc463445155 \h </w:instrText>
            </w:r>
          </w:ins>
          <w:r w:rsidR="002E1B1B">
            <w:rPr>
              <w:noProof/>
              <w:webHidden/>
            </w:rPr>
          </w:r>
          <w:r w:rsidR="002E1B1B">
            <w:rPr>
              <w:noProof/>
              <w:webHidden/>
            </w:rPr>
            <w:fldChar w:fldCharType="separate"/>
          </w:r>
          <w:ins w:id="87" w:author="Veeresh Appasheb Ravadi (Mindtree Consulting PVT LTD)" w:date="2016-10-05T15:37:00Z">
            <w:r w:rsidR="002E1B1B">
              <w:rPr>
                <w:noProof/>
                <w:webHidden/>
              </w:rPr>
              <w:t>1</w:t>
            </w:r>
            <w:r w:rsidR="002E1B1B">
              <w:rPr>
                <w:noProof/>
                <w:webHidden/>
              </w:rPr>
              <w:fldChar w:fldCharType="end"/>
            </w:r>
            <w:r w:rsidR="002E1B1B" w:rsidRPr="00322377">
              <w:rPr>
                <w:rStyle w:val="Hyperlink"/>
                <w:noProof/>
              </w:rPr>
              <w:fldChar w:fldCharType="end"/>
            </w:r>
          </w:ins>
        </w:p>
        <w:p w14:paraId="2535FF64" w14:textId="792AD01F" w:rsidR="002E1B1B" w:rsidRDefault="002E1B1B">
          <w:pPr>
            <w:pStyle w:val="TOC1"/>
            <w:tabs>
              <w:tab w:val="left" w:pos="440"/>
              <w:tab w:val="right" w:leader="dot" w:pos="10790"/>
            </w:tabs>
            <w:rPr>
              <w:ins w:id="88" w:author="Veeresh Appasheb Ravadi (Mindtree Consulting PVT LTD)" w:date="2016-10-05T15:37:00Z"/>
              <w:rFonts w:asciiTheme="minorHAnsi" w:hAnsiTheme="minorHAnsi"/>
              <w:noProof/>
              <w:color w:val="auto"/>
              <w:szCs w:val="22"/>
            </w:rPr>
          </w:pPr>
          <w:ins w:id="89"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"_Toc463445156"</w:instrText>
            </w:r>
            <w:r w:rsidRPr="00322377">
              <w:rPr>
                <w:rStyle w:val="Hyperlink"/>
                <w:noProof/>
              </w:rPr>
              <w:instrText xml:space="preserve"> </w:instrText>
            </w:r>
            <w:r w:rsidRPr="00322377">
              <w:rPr>
                <w:rStyle w:val="Hyperlink"/>
                <w:noProof/>
              </w:rPr>
              <w:fldChar w:fldCharType="separate"/>
            </w:r>
            <w:r w:rsidRPr="00322377">
              <w:rPr>
                <w:rStyle w:val="Hyperlink"/>
                <w:noProof/>
              </w:rPr>
              <w:t>2.</w:t>
            </w:r>
            <w:r>
              <w:rPr>
                <w:rFonts w:asciiTheme="minorHAnsi" w:hAnsiTheme="minorHAnsi"/>
                <w:noProof/>
                <w:color w:val="auto"/>
                <w:szCs w:val="22"/>
              </w:rPr>
              <w:tab/>
            </w:r>
            <w:r w:rsidRPr="00322377">
              <w:rPr>
                <w:rStyle w:val="Hyperlink"/>
                <w:noProof/>
              </w:rPr>
              <w:t>EMIE Self Service Portal</w:t>
            </w:r>
            <w:r>
              <w:rPr>
                <w:noProof/>
                <w:webHidden/>
              </w:rPr>
              <w:tab/>
            </w:r>
            <w:r>
              <w:rPr>
                <w:noProof/>
                <w:webHidden/>
              </w:rPr>
              <w:fldChar w:fldCharType="begin"/>
            </w:r>
            <w:r>
              <w:rPr>
                <w:noProof/>
                <w:webHidden/>
              </w:rPr>
              <w:instrText xml:space="preserve"> PAGEREF _Toc463445156 \h </w:instrText>
            </w:r>
          </w:ins>
          <w:r>
            <w:rPr>
              <w:noProof/>
              <w:webHidden/>
            </w:rPr>
          </w:r>
          <w:r>
            <w:rPr>
              <w:noProof/>
              <w:webHidden/>
            </w:rPr>
            <w:fldChar w:fldCharType="separate"/>
          </w:r>
          <w:ins w:id="90" w:author="Veeresh Appasheb Ravadi (Mindtree Consulting PVT LTD)" w:date="2016-10-05T15:37:00Z">
            <w:r>
              <w:rPr>
                <w:noProof/>
                <w:webHidden/>
              </w:rPr>
              <w:t>1</w:t>
            </w:r>
            <w:r>
              <w:rPr>
                <w:noProof/>
                <w:webHidden/>
              </w:rPr>
              <w:fldChar w:fldCharType="end"/>
            </w:r>
            <w:r w:rsidRPr="00322377">
              <w:rPr>
                <w:rStyle w:val="Hyperlink"/>
                <w:noProof/>
              </w:rPr>
              <w:fldChar w:fldCharType="end"/>
            </w:r>
          </w:ins>
        </w:p>
        <w:p w14:paraId="23936EFB" w14:textId="7E1993A4" w:rsidR="002E1B1B" w:rsidRDefault="002E1B1B">
          <w:pPr>
            <w:pStyle w:val="TOC1"/>
            <w:tabs>
              <w:tab w:val="left" w:pos="440"/>
              <w:tab w:val="right" w:leader="dot" w:pos="10790"/>
            </w:tabs>
            <w:rPr>
              <w:ins w:id="91" w:author="Veeresh Appasheb Ravadi (Mindtree Consulting PVT LTD)" w:date="2016-10-05T15:37:00Z"/>
              <w:rFonts w:asciiTheme="minorHAnsi" w:hAnsiTheme="minorHAnsi"/>
              <w:noProof/>
              <w:color w:val="auto"/>
              <w:szCs w:val="22"/>
            </w:rPr>
          </w:pPr>
          <w:ins w:id="92"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"_Toc463445157"</w:instrText>
            </w:r>
            <w:r w:rsidRPr="00322377">
              <w:rPr>
                <w:rStyle w:val="Hyperlink"/>
                <w:noProof/>
              </w:rPr>
              <w:instrText xml:space="preserve"> </w:instrText>
            </w:r>
            <w:r w:rsidRPr="00322377">
              <w:rPr>
                <w:rStyle w:val="Hyperlink"/>
                <w:noProof/>
              </w:rPr>
              <w:fldChar w:fldCharType="separate"/>
            </w:r>
            <w:r w:rsidRPr="00322377">
              <w:rPr>
                <w:rStyle w:val="Hyperlink"/>
                <w:noProof/>
              </w:rPr>
              <w:t>3.</w:t>
            </w:r>
            <w:r>
              <w:rPr>
                <w:rFonts w:asciiTheme="minorHAnsi" w:hAnsiTheme="minorHAnsi"/>
                <w:noProof/>
                <w:color w:val="auto"/>
                <w:szCs w:val="22"/>
              </w:rPr>
              <w:tab/>
            </w:r>
            <w:r w:rsidRPr="00322377">
              <w:rPr>
                <w:rStyle w:val="Hyperlink"/>
                <w:noProof/>
              </w:rPr>
              <w:t>Required Hardware</w:t>
            </w:r>
            <w:r>
              <w:rPr>
                <w:noProof/>
                <w:webHidden/>
              </w:rPr>
              <w:tab/>
            </w:r>
            <w:r>
              <w:rPr>
                <w:noProof/>
                <w:webHidden/>
              </w:rPr>
              <w:fldChar w:fldCharType="begin"/>
            </w:r>
            <w:r>
              <w:rPr>
                <w:noProof/>
                <w:webHidden/>
              </w:rPr>
              <w:instrText xml:space="preserve"> PAGEREF _Toc463445157 \h </w:instrText>
            </w:r>
          </w:ins>
          <w:r>
            <w:rPr>
              <w:noProof/>
              <w:webHidden/>
            </w:rPr>
          </w:r>
          <w:r>
            <w:rPr>
              <w:noProof/>
              <w:webHidden/>
            </w:rPr>
            <w:fldChar w:fldCharType="separate"/>
          </w:r>
          <w:ins w:id="93" w:author="Veeresh Appasheb Ravadi (Mindtree Consulting PVT LTD)" w:date="2016-10-05T15:37:00Z">
            <w:r>
              <w:rPr>
                <w:noProof/>
                <w:webHidden/>
              </w:rPr>
              <w:t>2</w:t>
            </w:r>
            <w:r>
              <w:rPr>
                <w:noProof/>
                <w:webHidden/>
              </w:rPr>
              <w:fldChar w:fldCharType="end"/>
            </w:r>
            <w:r w:rsidRPr="00322377">
              <w:rPr>
                <w:rStyle w:val="Hyperlink"/>
                <w:noProof/>
              </w:rPr>
              <w:fldChar w:fldCharType="end"/>
            </w:r>
          </w:ins>
        </w:p>
        <w:p w14:paraId="6A1549E1" w14:textId="04C4EC1F" w:rsidR="002E1B1B" w:rsidRDefault="002E1B1B">
          <w:pPr>
            <w:pStyle w:val="TOC1"/>
            <w:tabs>
              <w:tab w:val="left" w:pos="440"/>
              <w:tab w:val="right" w:leader="dot" w:pos="10790"/>
            </w:tabs>
            <w:rPr>
              <w:ins w:id="94" w:author="Veeresh Appasheb Ravadi (Mindtree Consulting PVT LTD)" w:date="2016-10-05T15:37:00Z"/>
              <w:rFonts w:asciiTheme="minorHAnsi" w:hAnsiTheme="minorHAnsi"/>
              <w:noProof/>
              <w:color w:val="auto"/>
              <w:szCs w:val="22"/>
            </w:rPr>
          </w:pPr>
          <w:ins w:id="95"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"_Toc463445158"</w:instrText>
            </w:r>
            <w:r w:rsidRPr="00322377">
              <w:rPr>
                <w:rStyle w:val="Hyperlink"/>
                <w:noProof/>
              </w:rPr>
              <w:instrText xml:space="preserve"> </w:instrText>
            </w:r>
            <w:r w:rsidRPr="00322377">
              <w:rPr>
                <w:rStyle w:val="Hyperlink"/>
                <w:noProof/>
              </w:rPr>
              <w:fldChar w:fldCharType="separate"/>
            </w:r>
            <w:r w:rsidRPr="00322377">
              <w:rPr>
                <w:rStyle w:val="Hyperlink"/>
                <w:noProof/>
              </w:rPr>
              <w:t>4.</w:t>
            </w:r>
            <w:r>
              <w:rPr>
                <w:rFonts w:asciiTheme="minorHAnsi" w:hAnsiTheme="minorHAnsi"/>
                <w:noProof/>
                <w:color w:val="auto"/>
                <w:szCs w:val="22"/>
              </w:rPr>
              <w:tab/>
            </w:r>
            <w:r w:rsidRPr="00322377">
              <w:rPr>
                <w:rStyle w:val="Hyperlink"/>
                <w:noProof/>
              </w:rPr>
              <w:t>Required Software</w:t>
            </w:r>
            <w:r>
              <w:rPr>
                <w:noProof/>
                <w:webHidden/>
              </w:rPr>
              <w:tab/>
            </w:r>
            <w:r>
              <w:rPr>
                <w:noProof/>
                <w:webHidden/>
              </w:rPr>
              <w:fldChar w:fldCharType="begin"/>
            </w:r>
            <w:r>
              <w:rPr>
                <w:noProof/>
                <w:webHidden/>
              </w:rPr>
              <w:instrText xml:space="preserve"> PAGEREF _Toc463445158 \h </w:instrText>
            </w:r>
          </w:ins>
          <w:r>
            <w:rPr>
              <w:noProof/>
              <w:webHidden/>
            </w:rPr>
          </w:r>
          <w:r>
            <w:rPr>
              <w:noProof/>
              <w:webHidden/>
            </w:rPr>
            <w:fldChar w:fldCharType="separate"/>
          </w:r>
          <w:ins w:id="96" w:author="Veeresh Appasheb Ravadi (Mindtree Consulting PVT LTD)" w:date="2016-10-05T15:37:00Z">
            <w:r>
              <w:rPr>
                <w:noProof/>
                <w:webHidden/>
              </w:rPr>
              <w:t>2</w:t>
            </w:r>
            <w:r>
              <w:rPr>
                <w:noProof/>
                <w:webHidden/>
              </w:rPr>
              <w:fldChar w:fldCharType="end"/>
            </w:r>
            <w:r w:rsidRPr="00322377">
              <w:rPr>
                <w:rStyle w:val="Hyperlink"/>
                <w:noProof/>
              </w:rPr>
              <w:fldChar w:fldCharType="end"/>
            </w:r>
          </w:ins>
        </w:p>
        <w:p w14:paraId="4DC02D81" w14:textId="6B920EAC" w:rsidR="002E1B1B" w:rsidRDefault="002E1B1B">
          <w:pPr>
            <w:pStyle w:val="TOC1"/>
            <w:tabs>
              <w:tab w:val="left" w:pos="440"/>
              <w:tab w:val="right" w:leader="dot" w:pos="10790"/>
            </w:tabs>
            <w:rPr>
              <w:ins w:id="97" w:author="Veeresh Appasheb Ravadi (Mindtree Consulting PVT LTD)" w:date="2016-10-05T15:37:00Z"/>
              <w:rFonts w:asciiTheme="minorHAnsi" w:hAnsiTheme="minorHAnsi"/>
              <w:noProof/>
              <w:color w:val="auto"/>
              <w:szCs w:val="22"/>
            </w:rPr>
          </w:pPr>
          <w:ins w:id="98"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"_Toc463445159"</w:instrText>
            </w:r>
            <w:r w:rsidRPr="00322377">
              <w:rPr>
                <w:rStyle w:val="Hyperlink"/>
                <w:noProof/>
              </w:rPr>
              <w:instrText xml:space="preserve"> </w:instrText>
            </w:r>
            <w:r w:rsidRPr="00322377">
              <w:rPr>
                <w:rStyle w:val="Hyperlink"/>
                <w:noProof/>
              </w:rPr>
              <w:fldChar w:fldCharType="separate"/>
            </w:r>
            <w:r w:rsidRPr="00322377">
              <w:rPr>
                <w:rStyle w:val="Hyperlink"/>
                <w:noProof/>
              </w:rPr>
              <w:t>5.</w:t>
            </w:r>
            <w:r>
              <w:rPr>
                <w:rFonts w:asciiTheme="minorHAnsi" w:hAnsiTheme="minorHAnsi"/>
                <w:noProof/>
                <w:color w:val="auto"/>
                <w:szCs w:val="22"/>
              </w:rPr>
              <w:tab/>
            </w:r>
            <w:r w:rsidRPr="00322377">
              <w:rPr>
                <w:rStyle w:val="Hyperlink"/>
                <w:noProof/>
              </w:rPr>
              <w:t>Tool Deployment</w:t>
            </w:r>
            <w:r>
              <w:rPr>
                <w:noProof/>
                <w:webHidden/>
              </w:rPr>
              <w:tab/>
            </w:r>
            <w:r>
              <w:rPr>
                <w:noProof/>
                <w:webHidden/>
              </w:rPr>
              <w:fldChar w:fldCharType="begin"/>
            </w:r>
            <w:r>
              <w:rPr>
                <w:noProof/>
                <w:webHidden/>
              </w:rPr>
              <w:instrText xml:space="preserve"> PAGEREF _Toc463445159 \h </w:instrText>
            </w:r>
          </w:ins>
          <w:r>
            <w:rPr>
              <w:noProof/>
              <w:webHidden/>
            </w:rPr>
          </w:r>
          <w:r>
            <w:rPr>
              <w:noProof/>
              <w:webHidden/>
            </w:rPr>
            <w:fldChar w:fldCharType="separate"/>
          </w:r>
          <w:ins w:id="99" w:author="Veeresh Appasheb Ravadi (Mindtree Consulting PVT LTD)" w:date="2016-10-05T15:37:00Z">
            <w:r>
              <w:rPr>
                <w:noProof/>
                <w:webHidden/>
              </w:rPr>
              <w:t>3</w:t>
            </w:r>
            <w:r>
              <w:rPr>
                <w:noProof/>
                <w:webHidden/>
              </w:rPr>
              <w:fldChar w:fldCharType="end"/>
            </w:r>
            <w:r w:rsidRPr="00322377">
              <w:rPr>
                <w:rStyle w:val="Hyperlink"/>
                <w:noProof/>
              </w:rPr>
              <w:fldChar w:fldCharType="end"/>
            </w:r>
          </w:ins>
        </w:p>
        <w:p w14:paraId="609E95DD" w14:textId="50E3ACB7" w:rsidR="002E1B1B" w:rsidRDefault="002E1B1B">
          <w:pPr>
            <w:pStyle w:val="TOC1"/>
            <w:tabs>
              <w:tab w:val="left" w:pos="440"/>
              <w:tab w:val="right" w:leader="dot" w:pos="10790"/>
            </w:tabs>
            <w:rPr>
              <w:ins w:id="100" w:author="Veeresh Appasheb Ravadi (Mindtree Consulting PVT LTD)" w:date="2016-10-05T15:37:00Z"/>
              <w:rFonts w:asciiTheme="minorHAnsi" w:hAnsiTheme="minorHAnsi"/>
              <w:noProof/>
              <w:color w:val="auto"/>
              <w:szCs w:val="22"/>
            </w:rPr>
          </w:pPr>
          <w:ins w:id="101"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"_Toc463445160"</w:instrText>
            </w:r>
            <w:r w:rsidRPr="00322377">
              <w:rPr>
                <w:rStyle w:val="Hyperlink"/>
                <w:noProof/>
              </w:rPr>
              <w:instrText xml:space="preserve"> </w:instrText>
            </w:r>
            <w:r w:rsidRPr="00322377">
              <w:rPr>
                <w:rStyle w:val="Hyperlink"/>
                <w:noProof/>
              </w:rPr>
              <w:fldChar w:fldCharType="separate"/>
            </w:r>
            <w:r w:rsidRPr="00322377">
              <w:rPr>
                <w:rStyle w:val="Hyperlink"/>
                <w:noProof/>
              </w:rPr>
              <w:t>6.</w:t>
            </w:r>
            <w:r>
              <w:rPr>
                <w:rFonts w:asciiTheme="minorHAnsi" w:hAnsiTheme="minorHAnsi"/>
                <w:noProof/>
                <w:color w:val="auto"/>
                <w:szCs w:val="22"/>
              </w:rPr>
              <w:tab/>
            </w:r>
            <w:r w:rsidRPr="00322377">
              <w:rPr>
                <w:rStyle w:val="Hyperlink"/>
                <w:noProof/>
              </w:rPr>
              <w:t>Risks</w:t>
            </w:r>
            <w:r>
              <w:rPr>
                <w:noProof/>
                <w:webHidden/>
              </w:rPr>
              <w:tab/>
            </w:r>
            <w:r>
              <w:rPr>
                <w:noProof/>
                <w:webHidden/>
              </w:rPr>
              <w:fldChar w:fldCharType="begin"/>
            </w:r>
            <w:r>
              <w:rPr>
                <w:noProof/>
                <w:webHidden/>
              </w:rPr>
              <w:instrText xml:space="preserve"> PAGEREF _Toc463445160 \h </w:instrText>
            </w:r>
          </w:ins>
          <w:r>
            <w:rPr>
              <w:noProof/>
              <w:webHidden/>
            </w:rPr>
          </w:r>
          <w:r>
            <w:rPr>
              <w:noProof/>
              <w:webHidden/>
            </w:rPr>
            <w:fldChar w:fldCharType="separate"/>
          </w:r>
          <w:ins w:id="102" w:author="Veeresh Appasheb Ravadi (Mindtree Consulting PVT LTD)" w:date="2016-10-05T15:37:00Z">
            <w:r>
              <w:rPr>
                <w:noProof/>
                <w:webHidden/>
              </w:rPr>
              <w:t>3</w:t>
            </w:r>
            <w:r>
              <w:rPr>
                <w:noProof/>
                <w:webHidden/>
              </w:rPr>
              <w:fldChar w:fldCharType="end"/>
            </w:r>
            <w:r w:rsidRPr="00322377">
              <w:rPr>
                <w:rStyle w:val="Hyperlink"/>
                <w:noProof/>
              </w:rPr>
              <w:fldChar w:fldCharType="end"/>
            </w:r>
          </w:ins>
        </w:p>
        <w:p w14:paraId="3EE81D9F" w14:textId="36C97BBD" w:rsidR="002E1B1B" w:rsidRDefault="002E1B1B">
          <w:pPr>
            <w:pStyle w:val="TOC1"/>
            <w:tabs>
              <w:tab w:val="left" w:pos="440"/>
              <w:tab w:val="right" w:leader="dot" w:pos="10790"/>
            </w:tabs>
            <w:rPr>
              <w:ins w:id="103" w:author="Veeresh Appasheb Ravadi (Mindtree Consulting PVT LTD)" w:date="2016-10-05T15:37:00Z"/>
              <w:rFonts w:asciiTheme="minorHAnsi" w:hAnsiTheme="minorHAnsi"/>
              <w:noProof/>
              <w:color w:val="auto"/>
              <w:szCs w:val="22"/>
            </w:rPr>
          </w:pPr>
          <w:ins w:id="104"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"_Toc463445161"</w:instrText>
            </w:r>
            <w:r w:rsidRPr="00322377">
              <w:rPr>
                <w:rStyle w:val="Hyperlink"/>
                <w:noProof/>
              </w:rPr>
              <w:instrText xml:space="preserve"> </w:instrText>
            </w:r>
            <w:r w:rsidRPr="00322377">
              <w:rPr>
                <w:rStyle w:val="Hyperlink"/>
                <w:noProof/>
              </w:rPr>
              <w:fldChar w:fldCharType="separate"/>
            </w:r>
            <w:r w:rsidRPr="00322377">
              <w:rPr>
                <w:rStyle w:val="Hyperlink"/>
                <w:noProof/>
              </w:rPr>
              <w:t>7.</w:t>
            </w:r>
            <w:r>
              <w:rPr>
                <w:rFonts w:asciiTheme="minorHAnsi" w:hAnsiTheme="minorHAnsi"/>
                <w:noProof/>
                <w:color w:val="auto"/>
                <w:szCs w:val="22"/>
              </w:rPr>
              <w:tab/>
            </w:r>
            <w:r w:rsidRPr="00322377">
              <w:rPr>
                <w:rStyle w:val="Hyperlink"/>
                <w:noProof/>
              </w:rPr>
              <w:t>Role Based Operations (Requester, Approver &amp; EMIE Champion)</w:t>
            </w:r>
            <w:r>
              <w:rPr>
                <w:noProof/>
                <w:webHidden/>
              </w:rPr>
              <w:tab/>
            </w:r>
            <w:r>
              <w:rPr>
                <w:noProof/>
                <w:webHidden/>
              </w:rPr>
              <w:fldChar w:fldCharType="begin"/>
            </w:r>
            <w:r>
              <w:rPr>
                <w:noProof/>
                <w:webHidden/>
              </w:rPr>
              <w:instrText xml:space="preserve"> PAGEREF _Toc463445161 \h </w:instrText>
            </w:r>
          </w:ins>
          <w:r>
            <w:rPr>
              <w:noProof/>
              <w:webHidden/>
            </w:rPr>
          </w:r>
          <w:r>
            <w:rPr>
              <w:noProof/>
              <w:webHidden/>
            </w:rPr>
            <w:fldChar w:fldCharType="separate"/>
          </w:r>
          <w:ins w:id="105" w:author="Veeresh Appasheb Ravadi (Mindtree Consulting PVT LTD)" w:date="2016-10-05T15:37:00Z">
            <w:r>
              <w:rPr>
                <w:noProof/>
                <w:webHidden/>
              </w:rPr>
              <w:t>3</w:t>
            </w:r>
            <w:r>
              <w:rPr>
                <w:noProof/>
                <w:webHidden/>
              </w:rPr>
              <w:fldChar w:fldCharType="end"/>
            </w:r>
            <w:r w:rsidRPr="00322377">
              <w:rPr>
                <w:rStyle w:val="Hyperlink"/>
                <w:noProof/>
              </w:rPr>
              <w:fldChar w:fldCharType="end"/>
            </w:r>
          </w:ins>
        </w:p>
        <w:p w14:paraId="69C52A89" w14:textId="0B781F1D" w:rsidR="002E1B1B" w:rsidRDefault="002E1B1B">
          <w:pPr>
            <w:pStyle w:val="TOC1"/>
            <w:tabs>
              <w:tab w:val="right" w:leader="dot" w:pos="10790"/>
            </w:tabs>
            <w:rPr>
              <w:ins w:id="106" w:author="Veeresh Appasheb Ravadi (Mindtree Consulting PVT LTD)" w:date="2016-10-05T15:37:00Z"/>
              <w:rFonts w:asciiTheme="minorHAnsi" w:hAnsiTheme="minorHAnsi"/>
              <w:noProof/>
              <w:color w:val="auto"/>
              <w:szCs w:val="22"/>
            </w:rPr>
          </w:pPr>
          <w:ins w:id="107"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"_Toc463445162"</w:instrText>
            </w:r>
            <w:r w:rsidRPr="00322377">
              <w:rPr>
                <w:rStyle w:val="Hyperlink"/>
                <w:noProof/>
              </w:rPr>
              <w:instrText xml:space="preserve"> </w:instrText>
            </w:r>
            <w:r w:rsidRPr="00322377">
              <w:rPr>
                <w:rStyle w:val="Hyperlink"/>
                <w:noProof/>
              </w:rPr>
              <w:fldChar w:fldCharType="separate"/>
            </w:r>
            <w:r w:rsidRPr="00322377">
              <w:rPr>
                <w:rStyle w:val="Hyperlink"/>
                <w:noProof/>
              </w:rPr>
              <w:t>Requester Role</w:t>
            </w:r>
            <w:r>
              <w:rPr>
                <w:noProof/>
                <w:webHidden/>
              </w:rPr>
              <w:tab/>
            </w:r>
            <w:r>
              <w:rPr>
                <w:noProof/>
                <w:webHidden/>
              </w:rPr>
              <w:fldChar w:fldCharType="begin"/>
            </w:r>
            <w:r>
              <w:rPr>
                <w:noProof/>
                <w:webHidden/>
              </w:rPr>
              <w:instrText xml:space="preserve"> PAGEREF _Toc463445162 \h </w:instrText>
            </w:r>
          </w:ins>
          <w:r>
            <w:rPr>
              <w:noProof/>
              <w:webHidden/>
            </w:rPr>
          </w:r>
          <w:r>
            <w:rPr>
              <w:noProof/>
              <w:webHidden/>
            </w:rPr>
            <w:fldChar w:fldCharType="separate"/>
          </w:r>
          <w:ins w:id="108" w:author="Veeresh Appasheb Ravadi (Mindtree Consulting PVT LTD)" w:date="2016-10-05T15:37:00Z">
            <w:r>
              <w:rPr>
                <w:noProof/>
                <w:webHidden/>
              </w:rPr>
              <w:t>3</w:t>
            </w:r>
            <w:r>
              <w:rPr>
                <w:noProof/>
                <w:webHidden/>
              </w:rPr>
              <w:fldChar w:fldCharType="end"/>
            </w:r>
            <w:r w:rsidRPr="00322377">
              <w:rPr>
                <w:rStyle w:val="Hyperlink"/>
                <w:noProof/>
              </w:rPr>
              <w:fldChar w:fldCharType="end"/>
            </w:r>
          </w:ins>
        </w:p>
        <w:p w14:paraId="4BFDB870" w14:textId="18B58EC1" w:rsidR="002E1B1B" w:rsidRDefault="002E1B1B">
          <w:pPr>
            <w:pStyle w:val="TOC1"/>
            <w:tabs>
              <w:tab w:val="right" w:leader="dot" w:pos="10790"/>
            </w:tabs>
            <w:rPr>
              <w:ins w:id="109" w:author="Veeresh Appasheb Ravadi (Mindtree Consulting PVT LTD)" w:date="2016-10-05T15:37:00Z"/>
              <w:rFonts w:asciiTheme="minorHAnsi" w:hAnsiTheme="minorHAnsi"/>
              <w:noProof/>
              <w:color w:val="auto"/>
              <w:szCs w:val="22"/>
            </w:rPr>
          </w:pPr>
          <w:ins w:id="110"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"_Toc463445163"</w:instrText>
            </w:r>
            <w:r w:rsidRPr="00322377">
              <w:rPr>
                <w:rStyle w:val="Hyperlink"/>
                <w:noProof/>
              </w:rPr>
              <w:instrText xml:space="preserve"> </w:instrText>
            </w:r>
            <w:r w:rsidRPr="00322377">
              <w:rPr>
                <w:rStyle w:val="Hyperlink"/>
                <w:noProof/>
              </w:rPr>
              <w:fldChar w:fldCharType="separate"/>
            </w:r>
            <w:r w:rsidRPr="00322377">
              <w:rPr>
                <w:rStyle w:val="Hyperlink"/>
                <w:noProof/>
              </w:rPr>
              <w:t>Approval Role</w:t>
            </w:r>
            <w:r>
              <w:rPr>
                <w:noProof/>
                <w:webHidden/>
              </w:rPr>
              <w:tab/>
            </w:r>
            <w:r>
              <w:rPr>
                <w:noProof/>
                <w:webHidden/>
              </w:rPr>
              <w:fldChar w:fldCharType="begin"/>
            </w:r>
            <w:r>
              <w:rPr>
                <w:noProof/>
                <w:webHidden/>
              </w:rPr>
              <w:instrText xml:space="preserve"> PAGEREF _Toc463445163 \h </w:instrText>
            </w:r>
          </w:ins>
          <w:r>
            <w:rPr>
              <w:noProof/>
              <w:webHidden/>
            </w:rPr>
          </w:r>
          <w:r>
            <w:rPr>
              <w:noProof/>
              <w:webHidden/>
            </w:rPr>
            <w:fldChar w:fldCharType="separate"/>
          </w:r>
          <w:ins w:id="111" w:author="Veeresh Appasheb Ravadi (Mindtree Consulting PVT LTD)" w:date="2016-10-05T15:37:00Z">
            <w:r>
              <w:rPr>
                <w:noProof/>
                <w:webHidden/>
              </w:rPr>
              <w:t>9</w:t>
            </w:r>
            <w:r>
              <w:rPr>
                <w:noProof/>
                <w:webHidden/>
              </w:rPr>
              <w:fldChar w:fldCharType="end"/>
            </w:r>
            <w:r w:rsidRPr="00322377">
              <w:rPr>
                <w:rStyle w:val="Hyperlink"/>
                <w:noProof/>
              </w:rPr>
              <w:fldChar w:fldCharType="end"/>
            </w:r>
          </w:ins>
        </w:p>
        <w:p w14:paraId="5F998564" w14:textId="7A5B1D26" w:rsidR="002E1B1B" w:rsidRDefault="002E1B1B">
          <w:pPr>
            <w:pStyle w:val="TOC1"/>
            <w:tabs>
              <w:tab w:val="right" w:leader="dot" w:pos="10790"/>
            </w:tabs>
            <w:rPr>
              <w:ins w:id="112" w:author="Veeresh Appasheb Ravadi (Mindtree Consulting PVT LTD)" w:date="2016-10-05T15:37:00Z"/>
              <w:rFonts w:asciiTheme="minorHAnsi" w:hAnsiTheme="minorHAnsi"/>
              <w:noProof/>
              <w:color w:val="auto"/>
              <w:szCs w:val="22"/>
            </w:rPr>
          </w:pPr>
          <w:ins w:id="113"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"_Toc463445164"</w:instrText>
            </w:r>
            <w:r w:rsidRPr="00322377">
              <w:rPr>
                <w:rStyle w:val="Hyperlink"/>
                <w:noProof/>
              </w:rPr>
              <w:instrText xml:space="preserve"> </w:instrText>
            </w:r>
            <w:r w:rsidRPr="00322377">
              <w:rPr>
                <w:rStyle w:val="Hyperlink"/>
                <w:noProof/>
              </w:rPr>
              <w:fldChar w:fldCharType="separate"/>
            </w:r>
            <w:r w:rsidRPr="00322377">
              <w:rPr>
                <w:rStyle w:val="Hyperlink"/>
                <w:noProof/>
              </w:rPr>
              <w:t>EMIE Champion Role</w:t>
            </w:r>
            <w:r>
              <w:rPr>
                <w:noProof/>
                <w:webHidden/>
              </w:rPr>
              <w:tab/>
            </w:r>
            <w:r>
              <w:rPr>
                <w:noProof/>
                <w:webHidden/>
              </w:rPr>
              <w:fldChar w:fldCharType="begin"/>
            </w:r>
            <w:r>
              <w:rPr>
                <w:noProof/>
                <w:webHidden/>
              </w:rPr>
              <w:instrText xml:space="preserve"> PAGEREF _Toc463445164 \h </w:instrText>
            </w:r>
          </w:ins>
          <w:r>
            <w:rPr>
              <w:noProof/>
              <w:webHidden/>
            </w:rPr>
          </w:r>
          <w:r>
            <w:rPr>
              <w:noProof/>
              <w:webHidden/>
            </w:rPr>
            <w:fldChar w:fldCharType="separate"/>
          </w:r>
          <w:ins w:id="114" w:author="Veeresh Appasheb Ravadi (Mindtree Consulting PVT LTD)" w:date="2016-10-05T15:37:00Z">
            <w:r>
              <w:rPr>
                <w:noProof/>
                <w:webHidden/>
              </w:rPr>
              <w:t>10</w:t>
            </w:r>
            <w:r>
              <w:rPr>
                <w:noProof/>
                <w:webHidden/>
              </w:rPr>
              <w:fldChar w:fldCharType="end"/>
            </w:r>
            <w:r w:rsidRPr="00322377">
              <w:rPr>
                <w:rStyle w:val="Hyperlink"/>
                <w:noProof/>
              </w:rPr>
              <w:fldChar w:fldCharType="end"/>
            </w:r>
          </w:ins>
        </w:p>
        <w:p w14:paraId="1F9F2BF7" w14:textId="42178FC2" w:rsidR="002E1B1B" w:rsidRDefault="002E1B1B">
          <w:pPr>
            <w:pStyle w:val="TOC1"/>
            <w:tabs>
              <w:tab w:val="left" w:pos="440"/>
              <w:tab w:val="right" w:leader="dot" w:pos="10790"/>
            </w:tabs>
            <w:rPr>
              <w:ins w:id="115" w:author="Veeresh Appasheb Ravadi (Mindtree Consulting PVT LTD)" w:date="2016-10-05T15:37:00Z"/>
              <w:rFonts w:asciiTheme="minorHAnsi" w:hAnsiTheme="minorHAnsi"/>
              <w:noProof/>
              <w:color w:val="auto"/>
              <w:szCs w:val="22"/>
            </w:rPr>
          </w:pPr>
          <w:ins w:id="116"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"_Toc463445166"</w:instrText>
            </w:r>
            <w:r w:rsidRPr="00322377">
              <w:rPr>
                <w:rStyle w:val="Hyperlink"/>
                <w:noProof/>
              </w:rPr>
              <w:instrText xml:space="preserve"> </w:instrText>
            </w:r>
            <w:r w:rsidRPr="00322377">
              <w:rPr>
                <w:rStyle w:val="Hyperlink"/>
                <w:noProof/>
              </w:rPr>
              <w:fldChar w:fldCharType="separate"/>
            </w:r>
            <w:r w:rsidRPr="00322377">
              <w:rPr>
                <w:rStyle w:val="Hyperlink"/>
                <w:noProof/>
              </w:rPr>
              <w:t>8.</w:t>
            </w:r>
            <w:r>
              <w:rPr>
                <w:rFonts w:asciiTheme="minorHAnsi" w:hAnsiTheme="minorHAnsi"/>
                <w:noProof/>
                <w:color w:val="auto"/>
                <w:szCs w:val="22"/>
              </w:rPr>
              <w:tab/>
            </w:r>
            <w:r w:rsidRPr="00322377">
              <w:rPr>
                <w:rStyle w:val="Hyperlink"/>
                <w:noProof/>
              </w:rPr>
              <w:t>Reports</w:t>
            </w:r>
            <w:r>
              <w:rPr>
                <w:noProof/>
                <w:webHidden/>
              </w:rPr>
              <w:tab/>
            </w:r>
            <w:r>
              <w:rPr>
                <w:noProof/>
                <w:webHidden/>
              </w:rPr>
              <w:fldChar w:fldCharType="begin"/>
            </w:r>
            <w:r>
              <w:rPr>
                <w:noProof/>
                <w:webHidden/>
              </w:rPr>
              <w:instrText xml:space="preserve"> PAGEREF _Toc463445166 \h </w:instrText>
            </w:r>
          </w:ins>
          <w:r>
            <w:rPr>
              <w:noProof/>
              <w:webHidden/>
            </w:rPr>
          </w:r>
          <w:r>
            <w:rPr>
              <w:noProof/>
              <w:webHidden/>
            </w:rPr>
            <w:fldChar w:fldCharType="separate"/>
          </w:r>
          <w:ins w:id="117" w:author="Veeresh Appasheb Ravadi (Mindtree Consulting PVT LTD)" w:date="2016-10-05T15:37:00Z">
            <w:r>
              <w:rPr>
                <w:noProof/>
                <w:webHidden/>
              </w:rPr>
              <w:t>23</w:t>
            </w:r>
            <w:r>
              <w:rPr>
                <w:noProof/>
                <w:webHidden/>
              </w:rPr>
              <w:fldChar w:fldCharType="end"/>
            </w:r>
            <w:r w:rsidRPr="00322377">
              <w:rPr>
                <w:rStyle w:val="Hyperlink"/>
                <w:noProof/>
              </w:rPr>
              <w:fldChar w:fldCharType="end"/>
            </w:r>
          </w:ins>
        </w:p>
        <w:p w14:paraId="38666604" w14:textId="4F381D69" w:rsidR="002E1B1B" w:rsidRDefault="002E1B1B">
          <w:pPr>
            <w:pStyle w:val="TOC1"/>
            <w:tabs>
              <w:tab w:val="left" w:pos="440"/>
              <w:tab w:val="right" w:leader="dot" w:pos="10790"/>
            </w:tabs>
            <w:rPr>
              <w:ins w:id="118" w:author="Veeresh Appasheb Ravadi (Mindtree Consulting PVT LTD)" w:date="2016-10-05T15:37:00Z"/>
              <w:rFonts w:asciiTheme="minorHAnsi" w:hAnsiTheme="minorHAnsi"/>
              <w:noProof/>
              <w:color w:val="auto"/>
              <w:szCs w:val="22"/>
            </w:rPr>
          </w:pPr>
          <w:ins w:id="119"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"_Toc463445167"</w:instrText>
            </w:r>
            <w:r w:rsidRPr="00322377">
              <w:rPr>
                <w:rStyle w:val="Hyperlink"/>
                <w:noProof/>
              </w:rPr>
              <w:instrText xml:space="preserve"> </w:instrText>
            </w:r>
            <w:r w:rsidRPr="00322377">
              <w:rPr>
                <w:rStyle w:val="Hyperlink"/>
                <w:noProof/>
              </w:rPr>
              <w:fldChar w:fldCharType="separate"/>
            </w:r>
            <w:r w:rsidRPr="00322377">
              <w:rPr>
                <w:rStyle w:val="Hyperlink"/>
                <w:noProof/>
              </w:rPr>
              <w:t>9.</w:t>
            </w:r>
            <w:r>
              <w:rPr>
                <w:rFonts w:asciiTheme="minorHAnsi" w:hAnsiTheme="minorHAnsi"/>
                <w:noProof/>
                <w:color w:val="auto"/>
                <w:szCs w:val="22"/>
              </w:rPr>
              <w:tab/>
            </w:r>
            <w:r w:rsidRPr="00322377">
              <w:rPr>
                <w:rStyle w:val="Hyperlink"/>
                <w:noProof/>
              </w:rPr>
              <w:t>Site List Manager Tool</w:t>
            </w:r>
            <w:r>
              <w:rPr>
                <w:noProof/>
                <w:webHidden/>
              </w:rPr>
              <w:tab/>
            </w:r>
            <w:r>
              <w:rPr>
                <w:noProof/>
                <w:webHidden/>
              </w:rPr>
              <w:fldChar w:fldCharType="begin"/>
            </w:r>
            <w:r>
              <w:rPr>
                <w:noProof/>
                <w:webHidden/>
              </w:rPr>
              <w:instrText xml:space="preserve"> PAGEREF _Toc463445167 \h </w:instrText>
            </w:r>
          </w:ins>
          <w:r>
            <w:rPr>
              <w:noProof/>
              <w:webHidden/>
            </w:rPr>
          </w:r>
          <w:r>
            <w:rPr>
              <w:noProof/>
              <w:webHidden/>
            </w:rPr>
            <w:fldChar w:fldCharType="separate"/>
          </w:r>
          <w:ins w:id="120" w:author="Veeresh Appasheb Ravadi (Mindtree Consulting PVT LTD)" w:date="2016-10-05T15:37:00Z">
            <w:r>
              <w:rPr>
                <w:noProof/>
                <w:webHidden/>
              </w:rPr>
              <w:t>25</w:t>
            </w:r>
            <w:r>
              <w:rPr>
                <w:noProof/>
                <w:webHidden/>
              </w:rPr>
              <w:fldChar w:fldCharType="end"/>
            </w:r>
            <w:r w:rsidRPr="00322377">
              <w:rPr>
                <w:rStyle w:val="Hyperlink"/>
                <w:noProof/>
              </w:rPr>
              <w:fldChar w:fldCharType="end"/>
            </w:r>
          </w:ins>
        </w:p>
        <w:p w14:paraId="4B6485A3" w14:textId="28DD99B8" w:rsidR="002E1B1B" w:rsidRDefault="002E1B1B">
          <w:pPr>
            <w:pStyle w:val="TOC1"/>
            <w:tabs>
              <w:tab w:val="left" w:pos="660"/>
              <w:tab w:val="right" w:leader="dot" w:pos="10790"/>
            </w:tabs>
            <w:rPr>
              <w:ins w:id="121" w:author="Veeresh Appasheb Ravadi (Mindtree Consulting PVT LTD)" w:date="2016-10-05T15:37:00Z"/>
              <w:rFonts w:asciiTheme="minorHAnsi" w:hAnsiTheme="minorHAnsi"/>
              <w:noProof/>
              <w:color w:val="auto"/>
              <w:szCs w:val="22"/>
            </w:rPr>
          </w:pPr>
          <w:ins w:id="122"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"_Toc463445168"</w:instrText>
            </w:r>
            <w:r w:rsidRPr="00322377">
              <w:rPr>
                <w:rStyle w:val="Hyperlink"/>
                <w:noProof/>
              </w:rPr>
              <w:instrText xml:space="preserve"> </w:instrText>
            </w:r>
            <w:r w:rsidRPr="00322377">
              <w:rPr>
                <w:rStyle w:val="Hyperlink"/>
                <w:noProof/>
              </w:rPr>
              <w:fldChar w:fldCharType="separate"/>
            </w:r>
            <w:r w:rsidRPr="00322377">
              <w:rPr>
                <w:rStyle w:val="Hyperlink"/>
                <w:noProof/>
              </w:rPr>
              <w:t>10.</w:t>
            </w:r>
            <w:r>
              <w:rPr>
                <w:rFonts w:asciiTheme="minorHAnsi" w:hAnsiTheme="minorHAnsi"/>
                <w:noProof/>
                <w:color w:val="auto"/>
                <w:szCs w:val="22"/>
              </w:rPr>
              <w:tab/>
            </w:r>
            <w:r w:rsidRPr="00322377">
              <w:rPr>
                <w:rStyle w:val="Hyperlink"/>
                <w:noProof/>
              </w:rPr>
              <w:t>View Site List</w:t>
            </w:r>
            <w:r>
              <w:rPr>
                <w:noProof/>
                <w:webHidden/>
              </w:rPr>
              <w:tab/>
            </w:r>
            <w:r>
              <w:rPr>
                <w:noProof/>
                <w:webHidden/>
              </w:rPr>
              <w:fldChar w:fldCharType="begin"/>
            </w:r>
            <w:r>
              <w:rPr>
                <w:noProof/>
                <w:webHidden/>
              </w:rPr>
              <w:instrText xml:space="preserve"> PAGEREF _Toc463445168 \h </w:instrText>
            </w:r>
          </w:ins>
          <w:r>
            <w:rPr>
              <w:noProof/>
              <w:webHidden/>
            </w:rPr>
          </w:r>
          <w:r>
            <w:rPr>
              <w:noProof/>
              <w:webHidden/>
            </w:rPr>
            <w:fldChar w:fldCharType="separate"/>
          </w:r>
          <w:ins w:id="123" w:author="Veeresh Appasheb Ravadi (Mindtree Consulting PVT LTD)" w:date="2016-10-05T15:37:00Z">
            <w:r>
              <w:rPr>
                <w:noProof/>
                <w:webHidden/>
              </w:rPr>
              <w:t>28</w:t>
            </w:r>
            <w:r>
              <w:rPr>
                <w:noProof/>
                <w:webHidden/>
              </w:rPr>
              <w:fldChar w:fldCharType="end"/>
            </w:r>
            <w:r w:rsidRPr="00322377">
              <w:rPr>
                <w:rStyle w:val="Hyperlink"/>
                <w:noProof/>
              </w:rPr>
              <w:fldChar w:fldCharType="end"/>
            </w:r>
          </w:ins>
        </w:p>
        <w:p w14:paraId="6A67A46A" w14:textId="24F733BE" w:rsidR="002E1B1B" w:rsidRDefault="002E1B1B">
          <w:pPr>
            <w:pStyle w:val="TOC1"/>
            <w:tabs>
              <w:tab w:val="left" w:pos="660"/>
              <w:tab w:val="right" w:leader="dot" w:pos="10790"/>
            </w:tabs>
            <w:rPr>
              <w:ins w:id="124" w:author="Veeresh Appasheb Ravadi (Mindtree Consulting PVT LTD)" w:date="2016-10-05T15:37:00Z"/>
              <w:rFonts w:asciiTheme="minorHAnsi" w:hAnsiTheme="minorHAnsi"/>
              <w:noProof/>
              <w:color w:val="auto"/>
              <w:szCs w:val="22"/>
            </w:rPr>
          </w:pPr>
          <w:ins w:id="125"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"_Toc463445169"</w:instrText>
            </w:r>
            <w:r w:rsidRPr="00322377">
              <w:rPr>
                <w:rStyle w:val="Hyperlink"/>
                <w:noProof/>
              </w:rPr>
              <w:instrText xml:space="preserve"> </w:instrText>
            </w:r>
            <w:r w:rsidRPr="00322377">
              <w:rPr>
                <w:rStyle w:val="Hyperlink"/>
                <w:noProof/>
              </w:rPr>
              <w:fldChar w:fldCharType="separate"/>
            </w:r>
            <w:r w:rsidRPr="00322377">
              <w:rPr>
                <w:rStyle w:val="Hyperlink"/>
                <w:noProof/>
              </w:rPr>
              <w:t>11.</w:t>
            </w:r>
            <w:r>
              <w:rPr>
                <w:rFonts w:asciiTheme="minorHAnsi" w:hAnsiTheme="minorHAnsi"/>
                <w:noProof/>
                <w:color w:val="auto"/>
                <w:szCs w:val="22"/>
              </w:rPr>
              <w:tab/>
            </w:r>
            <w:r w:rsidRPr="00322377">
              <w:rPr>
                <w:rStyle w:val="Hyperlink"/>
                <w:noProof/>
              </w:rPr>
              <w:t>Troubleshooting</w:t>
            </w:r>
            <w:r>
              <w:rPr>
                <w:noProof/>
                <w:webHidden/>
              </w:rPr>
              <w:tab/>
            </w:r>
            <w:r>
              <w:rPr>
                <w:noProof/>
                <w:webHidden/>
              </w:rPr>
              <w:fldChar w:fldCharType="begin"/>
            </w:r>
            <w:r>
              <w:rPr>
                <w:noProof/>
                <w:webHidden/>
              </w:rPr>
              <w:instrText xml:space="preserve"> PAGEREF _Toc463445169 \h </w:instrText>
            </w:r>
          </w:ins>
          <w:r>
            <w:rPr>
              <w:noProof/>
              <w:webHidden/>
            </w:rPr>
          </w:r>
          <w:r>
            <w:rPr>
              <w:noProof/>
              <w:webHidden/>
            </w:rPr>
            <w:fldChar w:fldCharType="separate"/>
          </w:r>
          <w:ins w:id="126" w:author="Veeresh Appasheb Ravadi (Mindtree Consulting PVT LTD)" w:date="2016-10-05T15:37:00Z">
            <w:r>
              <w:rPr>
                <w:noProof/>
                <w:webHidden/>
              </w:rPr>
              <w:t>28</w:t>
            </w:r>
            <w:r>
              <w:rPr>
                <w:noProof/>
                <w:webHidden/>
              </w:rPr>
              <w:fldChar w:fldCharType="end"/>
            </w:r>
            <w:r w:rsidRPr="00322377">
              <w:rPr>
                <w:rStyle w:val="Hyperlink"/>
                <w:noProof/>
              </w:rPr>
              <w:fldChar w:fldCharType="end"/>
            </w:r>
          </w:ins>
        </w:p>
        <w:p w14:paraId="251B6D6C" w14:textId="42CDFD37" w:rsidR="002E1B1B" w:rsidRDefault="002E1B1B">
          <w:pPr>
            <w:pStyle w:val="TOC1"/>
            <w:tabs>
              <w:tab w:val="left" w:pos="660"/>
              <w:tab w:val="right" w:leader="dot" w:pos="10790"/>
            </w:tabs>
            <w:rPr>
              <w:ins w:id="127" w:author="Veeresh Appasheb Ravadi (Mindtree Consulting PVT LTD)" w:date="2016-10-05T15:37:00Z"/>
              <w:rFonts w:asciiTheme="minorHAnsi" w:hAnsiTheme="minorHAnsi"/>
              <w:noProof/>
              <w:color w:val="auto"/>
              <w:szCs w:val="22"/>
            </w:rPr>
          </w:pPr>
          <w:ins w:id="128" w:author="Veeresh Appasheb Ravadi (Mindtree Consulting PVT LTD)" w:date="2016-10-05T15:37:00Z">
            <w:r w:rsidRPr="00322377">
              <w:rPr>
                <w:rStyle w:val="Hyperlink"/>
                <w:noProof/>
              </w:rPr>
              <w:fldChar w:fldCharType="begin"/>
            </w:r>
            <w:r w:rsidRPr="00322377">
              <w:rPr>
                <w:rStyle w:val="Hyperlink"/>
                <w:noProof/>
              </w:rPr>
              <w:instrText xml:space="preserve"> </w:instrText>
            </w:r>
            <w:r>
              <w:rPr>
                <w:noProof/>
              </w:rPr>
              <w:instrText>HYPERLINK \l "_Toc463445170"</w:instrText>
            </w:r>
            <w:r w:rsidRPr="00322377">
              <w:rPr>
                <w:rStyle w:val="Hyperlink"/>
                <w:noProof/>
              </w:rPr>
              <w:instrText xml:space="preserve"> </w:instrText>
            </w:r>
            <w:r w:rsidRPr="00322377">
              <w:rPr>
                <w:rStyle w:val="Hyperlink"/>
                <w:noProof/>
              </w:rPr>
              <w:fldChar w:fldCharType="separate"/>
            </w:r>
            <w:r w:rsidRPr="00322377">
              <w:rPr>
                <w:rStyle w:val="Hyperlink"/>
                <w:noProof/>
              </w:rPr>
              <w:t>12.</w:t>
            </w:r>
            <w:r>
              <w:rPr>
                <w:rFonts w:asciiTheme="minorHAnsi" w:hAnsiTheme="minorHAnsi"/>
                <w:noProof/>
                <w:color w:val="auto"/>
                <w:szCs w:val="22"/>
              </w:rPr>
              <w:tab/>
            </w:r>
            <w:r w:rsidRPr="00322377">
              <w:rPr>
                <w:rStyle w:val="Hyperlink"/>
                <w:noProof/>
              </w:rPr>
              <w:t>Additional Material</w:t>
            </w:r>
            <w:r>
              <w:rPr>
                <w:noProof/>
                <w:webHidden/>
              </w:rPr>
              <w:tab/>
            </w:r>
            <w:r>
              <w:rPr>
                <w:noProof/>
                <w:webHidden/>
              </w:rPr>
              <w:fldChar w:fldCharType="begin"/>
            </w:r>
            <w:r>
              <w:rPr>
                <w:noProof/>
                <w:webHidden/>
              </w:rPr>
              <w:instrText xml:space="preserve"> PAGEREF _Toc463445170 \h </w:instrText>
            </w:r>
          </w:ins>
          <w:r>
            <w:rPr>
              <w:noProof/>
              <w:webHidden/>
            </w:rPr>
          </w:r>
          <w:r>
            <w:rPr>
              <w:noProof/>
              <w:webHidden/>
            </w:rPr>
            <w:fldChar w:fldCharType="separate"/>
          </w:r>
          <w:ins w:id="129" w:author="Veeresh Appasheb Ravadi (Mindtree Consulting PVT LTD)" w:date="2016-10-05T15:37:00Z">
            <w:r>
              <w:rPr>
                <w:noProof/>
                <w:webHidden/>
              </w:rPr>
              <w:t>28</w:t>
            </w:r>
            <w:r>
              <w:rPr>
                <w:noProof/>
                <w:webHidden/>
              </w:rPr>
              <w:fldChar w:fldCharType="end"/>
            </w:r>
            <w:r w:rsidRPr="00322377">
              <w:rPr>
                <w:rStyle w:val="Hyperlink"/>
                <w:noProof/>
              </w:rPr>
              <w:fldChar w:fldCharType="end"/>
            </w:r>
          </w:ins>
        </w:p>
        <w:p w14:paraId="2A7060F3" w14:textId="36A5353E" w:rsidR="006F25EE" w:rsidRPr="00C6592D" w:rsidDel="00931CD4" w:rsidRDefault="006F25EE">
          <w:pPr>
            <w:pStyle w:val="TOC1"/>
            <w:tabs>
              <w:tab w:val="left" w:pos="440"/>
              <w:tab w:val="right" w:leader="dot" w:pos="10790"/>
            </w:tabs>
            <w:rPr>
              <w:ins w:id="130" w:author="Kiran Sangal (Mindtree)" w:date="2016-08-01T13:46:00Z"/>
              <w:del w:id="131" w:author="Veeresh Appasheb Ravadi (Mindtree Consulting PVT LTD)" w:date="2016-09-06T14:19:00Z"/>
              <w:rFonts w:asciiTheme="minorHAnsi" w:hAnsiTheme="minorHAnsi"/>
              <w:noProof/>
              <w:color w:val="auto"/>
              <w:szCs w:val="22"/>
            </w:rPr>
          </w:pPr>
          <w:ins w:id="132" w:author="Kiran Sangal (Mindtree)" w:date="2016-08-01T13:46:00Z">
            <w:del w:id="133" w:author="Veeresh Appasheb Ravadi (Mindtree Consulting PVT LTD)" w:date="2016-09-06T14:19:00Z">
              <w:r w:rsidRPr="00931CD4" w:rsidDel="00931CD4">
                <w:rPr>
                  <w:rStyle w:val="Hyperlink"/>
                  <w:noProof/>
                </w:rPr>
                <w:delText>1.</w:delText>
              </w:r>
              <w:r w:rsidRPr="00C6592D" w:rsidDel="00931CD4">
                <w:rPr>
                  <w:rFonts w:asciiTheme="minorHAnsi" w:hAnsiTheme="minorHAnsi"/>
                  <w:noProof/>
                  <w:color w:val="auto"/>
                  <w:szCs w:val="22"/>
                </w:rPr>
                <w:tab/>
              </w:r>
              <w:r w:rsidRPr="00931CD4" w:rsidDel="00931CD4">
                <w:rPr>
                  <w:rStyle w:val="Hyperlink"/>
                  <w:noProof/>
                </w:rPr>
                <w:delText>Overview</w:delText>
              </w:r>
              <w:r w:rsidRPr="00C6592D" w:rsidDel="00931CD4">
                <w:rPr>
                  <w:noProof/>
                  <w:webHidden/>
                </w:rPr>
                <w:tab/>
                <w:delText>1</w:delText>
              </w:r>
            </w:del>
          </w:ins>
        </w:p>
        <w:p w14:paraId="34440C97" w14:textId="132F46B2" w:rsidR="006F25EE" w:rsidRPr="00C6592D" w:rsidDel="00931CD4" w:rsidRDefault="006F25EE">
          <w:pPr>
            <w:pStyle w:val="TOC1"/>
            <w:tabs>
              <w:tab w:val="right" w:leader="dot" w:pos="10790"/>
            </w:tabs>
            <w:rPr>
              <w:ins w:id="134" w:author="Kiran Sangal (Mindtree)" w:date="2016-08-01T13:46:00Z"/>
              <w:del w:id="135" w:author="Veeresh Appasheb Ravadi (Mindtree Consulting PVT LTD)" w:date="2016-09-06T14:19:00Z"/>
              <w:rFonts w:asciiTheme="minorHAnsi" w:hAnsiTheme="minorHAnsi"/>
              <w:noProof/>
              <w:color w:val="auto"/>
              <w:szCs w:val="22"/>
            </w:rPr>
          </w:pPr>
          <w:ins w:id="136" w:author="Kiran Sangal (Mindtree)" w:date="2016-08-01T13:46:00Z">
            <w:del w:id="137" w:author="Veeresh Appasheb Ravadi (Mindtree Consulting PVT LTD)" w:date="2016-09-06T14:19:00Z">
              <w:r w:rsidRPr="00C6592D" w:rsidDel="00931CD4">
                <w:rPr>
                  <w:rFonts w:asciiTheme="minorHAnsi" w:hAnsiTheme="minorHAnsi"/>
                  <w:noProof/>
                  <w:color w:val="auto"/>
                  <w:szCs w:val="22"/>
                </w:rPr>
                <w:tab/>
              </w:r>
              <w:r w:rsidRPr="00931CD4" w:rsidDel="00931CD4">
                <w:rPr>
                  <w:rStyle w:val="Hyperlink"/>
                  <w:noProof/>
                </w:rPr>
                <w:delText>EMIE Self Service Portal</w:delText>
              </w:r>
              <w:r w:rsidRPr="00C6592D" w:rsidDel="00931CD4">
                <w:rPr>
                  <w:noProof/>
                  <w:webHidden/>
                </w:rPr>
                <w:tab/>
                <w:delText>1</w:delText>
              </w:r>
            </w:del>
          </w:ins>
        </w:p>
        <w:p w14:paraId="31A3CD2E" w14:textId="67AE093E" w:rsidR="006F25EE" w:rsidRPr="00C6592D" w:rsidDel="00931CD4" w:rsidRDefault="006F25EE">
          <w:pPr>
            <w:pStyle w:val="TOC1"/>
            <w:tabs>
              <w:tab w:val="right" w:leader="dot" w:pos="10790"/>
            </w:tabs>
            <w:rPr>
              <w:ins w:id="138" w:author="Kiran Sangal (Mindtree)" w:date="2016-08-01T13:46:00Z"/>
              <w:del w:id="139" w:author="Veeresh Appasheb Ravadi (Mindtree Consulting PVT LTD)" w:date="2016-09-06T14:19:00Z"/>
              <w:rFonts w:asciiTheme="minorHAnsi" w:hAnsiTheme="minorHAnsi"/>
              <w:noProof/>
              <w:color w:val="auto"/>
              <w:szCs w:val="22"/>
            </w:rPr>
          </w:pPr>
          <w:ins w:id="140" w:author="Kiran Sangal (Mindtree)" w:date="2016-08-01T13:46:00Z">
            <w:del w:id="141" w:author="Veeresh Appasheb Ravadi (Mindtree Consulting PVT LTD)" w:date="2016-09-06T14:19:00Z">
              <w:r w:rsidRPr="00931CD4" w:rsidDel="00931CD4">
                <w:rPr>
                  <w:rStyle w:val="Hyperlink"/>
                  <w:noProof/>
                </w:rPr>
                <w:delText>2.</w:delText>
              </w:r>
              <w:r w:rsidRPr="00C6592D" w:rsidDel="00931CD4">
                <w:rPr>
                  <w:noProof/>
                  <w:webHidden/>
                </w:rPr>
                <w:tab/>
                <w:delText>1</w:delText>
              </w:r>
            </w:del>
          </w:ins>
        </w:p>
        <w:p w14:paraId="74032CC2" w14:textId="38E304FC" w:rsidR="006F25EE" w:rsidRPr="00C6592D" w:rsidDel="00931CD4" w:rsidRDefault="006F25EE">
          <w:pPr>
            <w:pStyle w:val="TOC1"/>
            <w:tabs>
              <w:tab w:val="left" w:pos="440"/>
              <w:tab w:val="right" w:leader="dot" w:pos="10790"/>
            </w:tabs>
            <w:rPr>
              <w:ins w:id="142" w:author="Kiran Sangal (Mindtree)" w:date="2016-08-01T13:46:00Z"/>
              <w:del w:id="143" w:author="Veeresh Appasheb Ravadi (Mindtree Consulting PVT LTD)" w:date="2016-09-06T14:19:00Z"/>
              <w:rFonts w:asciiTheme="minorHAnsi" w:hAnsiTheme="minorHAnsi"/>
              <w:noProof/>
              <w:color w:val="auto"/>
              <w:szCs w:val="22"/>
            </w:rPr>
          </w:pPr>
          <w:ins w:id="144" w:author="Kiran Sangal (Mindtree)" w:date="2016-08-01T13:46:00Z">
            <w:del w:id="145" w:author="Veeresh Appasheb Ravadi (Mindtree Consulting PVT LTD)" w:date="2016-09-06T14:19:00Z">
              <w:r w:rsidRPr="00931CD4" w:rsidDel="00931CD4">
                <w:rPr>
                  <w:rStyle w:val="Hyperlink"/>
                  <w:noProof/>
                </w:rPr>
                <w:delText>3.</w:delText>
              </w:r>
              <w:r w:rsidRPr="00C6592D" w:rsidDel="00931CD4">
                <w:rPr>
                  <w:rFonts w:asciiTheme="minorHAnsi" w:hAnsiTheme="minorHAnsi"/>
                  <w:noProof/>
                  <w:color w:val="auto"/>
                  <w:szCs w:val="22"/>
                </w:rPr>
                <w:tab/>
              </w:r>
              <w:r w:rsidRPr="00931CD4" w:rsidDel="00931CD4">
                <w:rPr>
                  <w:rStyle w:val="Hyperlink"/>
                  <w:noProof/>
                </w:rPr>
                <w:delText>Required Hardware</w:delText>
              </w:r>
              <w:r w:rsidRPr="00C6592D" w:rsidDel="00931CD4">
                <w:rPr>
                  <w:noProof/>
                  <w:webHidden/>
                </w:rPr>
                <w:tab/>
                <w:delText>1</w:delText>
              </w:r>
            </w:del>
          </w:ins>
        </w:p>
        <w:p w14:paraId="38D90085" w14:textId="334169BE" w:rsidR="006F25EE" w:rsidRPr="00C6592D" w:rsidDel="00931CD4" w:rsidRDefault="006F25EE">
          <w:pPr>
            <w:pStyle w:val="TOC1"/>
            <w:tabs>
              <w:tab w:val="left" w:pos="440"/>
              <w:tab w:val="right" w:leader="dot" w:pos="10790"/>
            </w:tabs>
            <w:rPr>
              <w:ins w:id="146" w:author="Kiran Sangal (Mindtree)" w:date="2016-08-01T13:46:00Z"/>
              <w:del w:id="147" w:author="Veeresh Appasheb Ravadi (Mindtree Consulting PVT LTD)" w:date="2016-09-06T14:19:00Z"/>
              <w:rFonts w:asciiTheme="minorHAnsi" w:hAnsiTheme="minorHAnsi"/>
              <w:noProof/>
              <w:color w:val="auto"/>
              <w:szCs w:val="22"/>
            </w:rPr>
          </w:pPr>
          <w:ins w:id="148" w:author="Kiran Sangal (Mindtree)" w:date="2016-08-01T13:46:00Z">
            <w:del w:id="149" w:author="Veeresh Appasheb Ravadi (Mindtree Consulting PVT LTD)" w:date="2016-09-06T14:19:00Z">
              <w:r w:rsidRPr="00931CD4" w:rsidDel="00931CD4">
                <w:rPr>
                  <w:rStyle w:val="Hyperlink"/>
                  <w:noProof/>
                </w:rPr>
                <w:delText>4.</w:delText>
              </w:r>
              <w:r w:rsidRPr="00C6592D" w:rsidDel="00931CD4">
                <w:rPr>
                  <w:rFonts w:asciiTheme="minorHAnsi" w:hAnsiTheme="minorHAnsi"/>
                  <w:noProof/>
                  <w:color w:val="auto"/>
                  <w:szCs w:val="22"/>
                </w:rPr>
                <w:tab/>
              </w:r>
              <w:r w:rsidRPr="00931CD4" w:rsidDel="00931CD4">
                <w:rPr>
                  <w:rStyle w:val="Hyperlink"/>
                  <w:noProof/>
                </w:rPr>
                <w:delText>Required Software</w:delText>
              </w:r>
              <w:r w:rsidRPr="00C6592D" w:rsidDel="00931CD4">
                <w:rPr>
                  <w:noProof/>
                  <w:webHidden/>
                </w:rPr>
                <w:tab/>
                <w:delText>1</w:delText>
              </w:r>
            </w:del>
          </w:ins>
        </w:p>
        <w:p w14:paraId="77F5B379" w14:textId="1F60AAD8" w:rsidR="006F25EE" w:rsidRPr="00C6592D" w:rsidDel="00931CD4" w:rsidRDefault="006F25EE">
          <w:pPr>
            <w:pStyle w:val="TOC1"/>
            <w:tabs>
              <w:tab w:val="left" w:pos="440"/>
              <w:tab w:val="right" w:leader="dot" w:pos="10790"/>
            </w:tabs>
            <w:rPr>
              <w:ins w:id="150" w:author="Kiran Sangal (Mindtree)" w:date="2016-08-01T13:46:00Z"/>
              <w:del w:id="151" w:author="Veeresh Appasheb Ravadi (Mindtree Consulting PVT LTD)" w:date="2016-09-06T14:19:00Z"/>
              <w:rFonts w:asciiTheme="minorHAnsi" w:hAnsiTheme="minorHAnsi"/>
              <w:noProof/>
              <w:color w:val="auto"/>
              <w:szCs w:val="22"/>
            </w:rPr>
          </w:pPr>
          <w:ins w:id="152" w:author="Kiran Sangal (Mindtree)" w:date="2016-08-01T13:46:00Z">
            <w:del w:id="153" w:author="Veeresh Appasheb Ravadi (Mindtree Consulting PVT LTD)" w:date="2016-09-06T14:19:00Z">
              <w:r w:rsidRPr="00931CD4" w:rsidDel="00931CD4">
                <w:rPr>
                  <w:rStyle w:val="Hyperlink"/>
                  <w:noProof/>
                </w:rPr>
                <w:delText>5.</w:delText>
              </w:r>
              <w:r w:rsidRPr="00C6592D" w:rsidDel="00931CD4">
                <w:rPr>
                  <w:rFonts w:asciiTheme="minorHAnsi" w:hAnsiTheme="minorHAnsi"/>
                  <w:noProof/>
                  <w:color w:val="auto"/>
                  <w:szCs w:val="22"/>
                </w:rPr>
                <w:tab/>
              </w:r>
              <w:r w:rsidRPr="00931CD4" w:rsidDel="00931CD4">
                <w:rPr>
                  <w:rStyle w:val="Hyperlink"/>
                  <w:noProof/>
                </w:rPr>
                <w:delText>Risks</w:delText>
              </w:r>
              <w:r w:rsidRPr="00C6592D" w:rsidDel="00931CD4">
                <w:rPr>
                  <w:noProof/>
                  <w:webHidden/>
                </w:rPr>
                <w:tab/>
                <w:delText>1</w:delText>
              </w:r>
            </w:del>
          </w:ins>
        </w:p>
        <w:p w14:paraId="27F31BE6" w14:textId="68089A6C" w:rsidR="006F25EE" w:rsidRPr="00C6592D" w:rsidDel="00931CD4" w:rsidRDefault="006F25EE">
          <w:pPr>
            <w:pStyle w:val="TOC1"/>
            <w:tabs>
              <w:tab w:val="right" w:leader="dot" w:pos="10790"/>
            </w:tabs>
            <w:rPr>
              <w:ins w:id="154" w:author="Kiran Sangal (Mindtree)" w:date="2016-08-01T13:46:00Z"/>
              <w:del w:id="155" w:author="Veeresh Appasheb Ravadi (Mindtree Consulting PVT LTD)" w:date="2016-09-06T14:19:00Z"/>
              <w:rFonts w:asciiTheme="minorHAnsi" w:hAnsiTheme="minorHAnsi"/>
              <w:noProof/>
              <w:color w:val="auto"/>
              <w:szCs w:val="22"/>
            </w:rPr>
          </w:pPr>
          <w:ins w:id="156" w:author="Kiran Sangal (Mindtree)" w:date="2016-08-01T13:46:00Z">
            <w:del w:id="157" w:author="Veeresh Appasheb Ravadi (Mindtree Consulting PVT LTD)" w:date="2016-09-06T14:19:00Z">
              <w:r w:rsidRPr="00C6592D" w:rsidDel="00931CD4">
                <w:rPr>
                  <w:rFonts w:asciiTheme="minorHAnsi" w:hAnsiTheme="minorHAnsi"/>
                  <w:noProof/>
                  <w:color w:val="auto"/>
                  <w:szCs w:val="22"/>
                </w:rPr>
                <w:tab/>
              </w:r>
              <w:r w:rsidRPr="00931CD4" w:rsidDel="00931CD4">
                <w:rPr>
                  <w:rStyle w:val="Hyperlink"/>
                  <w:noProof/>
                </w:rPr>
                <w:delText>Role based operations</w:delText>
              </w:r>
              <w:r w:rsidRPr="00C6592D" w:rsidDel="00931CD4">
                <w:rPr>
                  <w:noProof/>
                  <w:webHidden/>
                </w:rPr>
                <w:tab/>
                <w:delText>1</w:delText>
              </w:r>
            </w:del>
          </w:ins>
        </w:p>
        <w:p w14:paraId="3482129C" w14:textId="6FFAB47B" w:rsidR="006F25EE" w:rsidRPr="00C6592D" w:rsidDel="00931CD4" w:rsidRDefault="006F25EE">
          <w:pPr>
            <w:pStyle w:val="TOC1"/>
            <w:tabs>
              <w:tab w:val="right" w:leader="dot" w:pos="10790"/>
            </w:tabs>
            <w:rPr>
              <w:ins w:id="158" w:author="Kiran Sangal (Mindtree)" w:date="2016-08-01T13:46:00Z"/>
              <w:del w:id="159" w:author="Veeresh Appasheb Ravadi (Mindtree Consulting PVT LTD)" w:date="2016-09-06T14:19:00Z"/>
              <w:rFonts w:asciiTheme="minorHAnsi" w:hAnsiTheme="minorHAnsi"/>
              <w:noProof/>
              <w:color w:val="auto"/>
              <w:szCs w:val="22"/>
            </w:rPr>
          </w:pPr>
          <w:ins w:id="160" w:author="Kiran Sangal (Mindtree)" w:date="2016-08-01T13:46:00Z">
            <w:del w:id="161" w:author="Veeresh Appasheb Ravadi (Mindtree Consulting PVT LTD)" w:date="2016-09-06T14:19:00Z">
              <w:r w:rsidRPr="00931CD4" w:rsidDel="00931CD4">
                <w:rPr>
                  <w:rStyle w:val="Hyperlink"/>
                  <w:noProof/>
                </w:rPr>
                <w:delText>6.</w:delText>
              </w:r>
              <w:r w:rsidRPr="00C6592D" w:rsidDel="00931CD4">
                <w:rPr>
                  <w:noProof/>
                  <w:webHidden/>
                </w:rPr>
                <w:tab/>
                <w:delText>1</w:delText>
              </w:r>
            </w:del>
          </w:ins>
        </w:p>
        <w:p w14:paraId="7D10AC28" w14:textId="07D26D76" w:rsidR="006F25EE" w:rsidRPr="00C6592D" w:rsidDel="00931CD4" w:rsidRDefault="006F25EE">
          <w:pPr>
            <w:pStyle w:val="TOC1"/>
            <w:tabs>
              <w:tab w:val="right" w:leader="dot" w:pos="10790"/>
            </w:tabs>
            <w:rPr>
              <w:ins w:id="162" w:author="Kiran Sangal (Mindtree)" w:date="2016-08-01T13:46:00Z"/>
              <w:del w:id="163" w:author="Veeresh Appasheb Ravadi (Mindtree Consulting PVT LTD)" w:date="2016-09-06T14:19:00Z"/>
              <w:rFonts w:asciiTheme="minorHAnsi" w:hAnsiTheme="minorHAnsi"/>
              <w:noProof/>
              <w:color w:val="auto"/>
              <w:szCs w:val="22"/>
            </w:rPr>
          </w:pPr>
          <w:ins w:id="164" w:author="Kiran Sangal (Mindtree)" w:date="2016-08-01T13:46:00Z">
            <w:del w:id="165" w:author="Veeresh Appasheb Ravadi (Mindtree Consulting PVT LTD)" w:date="2016-09-06T14:19:00Z">
              <w:r w:rsidRPr="00931CD4" w:rsidDel="00931CD4">
                <w:rPr>
                  <w:rStyle w:val="Hyperlink"/>
                  <w:noProof/>
                </w:rPr>
                <w:delText>Requester Role</w:delText>
              </w:r>
              <w:r w:rsidRPr="00C6592D" w:rsidDel="00931CD4">
                <w:rPr>
                  <w:noProof/>
                  <w:webHidden/>
                </w:rPr>
                <w:tab/>
                <w:delText>1</w:delText>
              </w:r>
            </w:del>
          </w:ins>
        </w:p>
        <w:p w14:paraId="03A9714C" w14:textId="354552B0" w:rsidR="006F25EE" w:rsidRPr="00C6592D" w:rsidDel="00931CD4" w:rsidRDefault="006F25EE">
          <w:pPr>
            <w:pStyle w:val="TOC1"/>
            <w:tabs>
              <w:tab w:val="left" w:pos="440"/>
              <w:tab w:val="right" w:leader="dot" w:pos="10790"/>
            </w:tabs>
            <w:rPr>
              <w:ins w:id="166" w:author="Kiran Sangal (Mindtree)" w:date="2016-08-01T13:46:00Z"/>
              <w:del w:id="167" w:author="Veeresh Appasheb Ravadi (Mindtree Consulting PVT LTD)" w:date="2016-09-06T14:19:00Z"/>
              <w:rFonts w:asciiTheme="minorHAnsi" w:hAnsiTheme="minorHAnsi"/>
              <w:noProof/>
              <w:color w:val="auto"/>
              <w:szCs w:val="22"/>
            </w:rPr>
          </w:pPr>
          <w:ins w:id="168" w:author="Kiran Sangal (Mindtree)" w:date="2016-08-01T13:46:00Z">
            <w:del w:id="169" w:author="Veeresh Appasheb Ravadi (Mindtree Consulting PVT LTD)" w:date="2016-09-06T14:19:00Z">
              <w:r w:rsidRPr="00931CD4" w:rsidDel="00931CD4">
                <w:rPr>
                  <w:rStyle w:val="Hyperlink"/>
                  <w:noProof/>
                </w:rPr>
                <w:delText>7.</w:delText>
              </w:r>
              <w:r w:rsidRPr="00C6592D" w:rsidDel="00931CD4">
                <w:rPr>
                  <w:rFonts w:asciiTheme="minorHAnsi" w:hAnsiTheme="minorHAnsi"/>
                  <w:noProof/>
                  <w:color w:val="auto"/>
                  <w:szCs w:val="22"/>
                </w:rPr>
                <w:tab/>
              </w:r>
              <w:r w:rsidRPr="00931CD4" w:rsidDel="00931CD4">
                <w:rPr>
                  <w:rStyle w:val="Hyperlink"/>
                  <w:noProof/>
                </w:rPr>
                <w:delText>Test Scenarios</w:delText>
              </w:r>
              <w:r w:rsidRPr="00C6592D" w:rsidDel="00931CD4">
                <w:rPr>
                  <w:noProof/>
                  <w:webHidden/>
                </w:rPr>
                <w:tab/>
                <w:delText>1</w:delText>
              </w:r>
            </w:del>
          </w:ins>
        </w:p>
        <w:p w14:paraId="166C2057" w14:textId="6C765820" w:rsidR="006F25EE" w:rsidRPr="00C6592D" w:rsidDel="00931CD4" w:rsidRDefault="006F25EE">
          <w:pPr>
            <w:pStyle w:val="TOC1"/>
            <w:tabs>
              <w:tab w:val="left" w:pos="440"/>
              <w:tab w:val="right" w:leader="dot" w:pos="10790"/>
            </w:tabs>
            <w:rPr>
              <w:ins w:id="170" w:author="Kiran Sangal (Mindtree)" w:date="2016-08-01T13:46:00Z"/>
              <w:del w:id="171" w:author="Veeresh Appasheb Ravadi (Mindtree Consulting PVT LTD)" w:date="2016-09-06T14:19:00Z"/>
              <w:rFonts w:asciiTheme="minorHAnsi" w:hAnsiTheme="minorHAnsi"/>
              <w:noProof/>
              <w:color w:val="auto"/>
              <w:szCs w:val="22"/>
            </w:rPr>
          </w:pPr>
          <w:ins w:id="172" w:author="Kiran Sangal (Mindtree)" w:date="2016-08-01T13:46:00Z">
            <w:del w:id="173" w:author="Veeresh Appasheb Ravadi (Mindtree Consulting PVT LTD)" w:date="2016-09-06T14:19:00Z">
              <w:r w:rsidRPr="00931CD4" w:rsidDel="00931CD4">
                <w:rPr>
                  <w:rStyle w:val="Hyperlink"/>
                  <w:noProof/>
                </w:rPr>
                <w:delText>8.</w:delText>
              </w:r>
              <w:r w:rsidRPr="00C6592D" w:rsidDel="00931CD4">
                <w:rPr>
                  <w:rFonts w:asciiTheme="minorHAnsi" w:hAnsiTheme="minorHAnsi"/>
                  <w:noProof/>
                  <w:color w:val="auto"/>
                  <w:szCs w:val="22"/>
                </w:rPr>
                <w:tab/>
              </w:r>
              <w:r w:rsidRPr="00931CD4" w:rsidDel="00931CD4">
                <w:rPr>
                  <w:rStyle w:val="Hyperlink"/>
                  <w:noProof/>
                </w:rPr>
                <w:delText>Troubleshooting</w:delText>
              </w:r>
              <w:r w:rsidRPr="00C6592D" w:rsidDel="00931CD4">
                <w:rPr>
                  <w:noProof/>
                  <w:webHidden/>
                </w:rPr>
                <w:tab/>
                <w:delText>1</w:delText>
              </w:r>
            </w:del>
          </w:ins>
        </w:p>
        <w:p w14:paraId="4D217821" w14:textId="3FD7CA7F" w:rsidR="006F25EE" w:rsidRPr="00C6592D" w:rsidDel="00931CD4" w:rsidRDefault="006F25EE">
          <w:pPr>
            <w:pStyle w:val="TOC1"/>
            <w:tabs>
              <w:tab w:val="left" w:pos="440"/>
              <w:tab w:val="right" w:leader="dot" w:pos="10790"/>
            </w:tabs>
            <w:rPr>
              <w:ins w:id="174" w:author="Kiran Sangal (Mindtree)" w:date="2016-08-01T13:46:00Z"/>
              <w:del w:id="175" w:author="Veeresh Appasheb Ravadi (Mindtree Consulting PVT LTD)" w:date="2016-09-06T14:19:00Z"/>
              <w:rFonts w:asciiTheme="minorHAnsi" w:hAnsiTheme="minorHAnsi"/>
              <w:noProof/>
              <w:color w:val="auto"/>
              <w:szCs w:val="22"/>
            </w:rPr>
          </w:pPr>
          <w:ins w:id="176" w:author="Kiran Sangal (Mindtree)" w:date="2016-08-01T13:46:00Z">
            <w:del w:id="177" w:author="Veeresh Appasheb Ravadi (Mindtree Consulting PVT LTD)" w:date="2016-09-06T14:19:00Z">
              <w:r w:rsidRPr="00931CD4" w:rsidDel="00931CD4">
                <w:rPr>
                  <w:rStyle w:val="Hyperlink"/>
                  <w:noProof/>
                </w:rPr>
                <w:delText>9.</w:delText>
              </w:r>
              <w:r w:rsidRPr="00C6592D" w:rsidDel="00931CD4">
                <w:rPr>
                  <w:rFonts w:asciiTheme="minorHAnsi" w:hAnsiTheme="minorHAnsi"/>
                  <w:noProof/>
                  <w:color w:val="auto"/>
                  <w:szCs w:val="22"/>
                </w:rPr>
                <w:tab/>
              </w:r>
              <w:r w:rsidRPr="00931CD4" w:rsidDel="00931CD4">
                <w:rPr>
                  <w:rStyle w:val="Hyperlink"/>
                  <w:noProof/>
                </w:rPr>
                <w:delText>Additional Material</w:delText>
              </w:r>
              <w:r w:rsidRPr="00C6592D" w:rsidDel="00931CD4">
                <w:rPr>
                  <w:noProof/>
                  <w:webHidden/>
                </w:rPr>
                <w:tab/>
                <w:delText>1</w:delText>
              </w:r>
            </w:del>
          </w:ins>
        </w:p>
        <w:p w14:paraId="08B2031E" w14:textId="50E98A6D" w:rsidR="004629F8" w:rsidRPr="00C6592D" w:rsidDel="00931CD4" w:rsidRDefault="004629F8">
          <w:pPr>
            <w:pStyle w:val="TOC1"/>
            <w:tabs>
              <w:tab w:val="left" w:pos="440"/>
              <w:tab w:val="right" w:leader="dot" w:pos="10790"/>
            </w:tabs>
            <w:rPr>
              <w:del w:id="178" w:author="Veeresh Appasheb Ravadi (Mindtree Consulting PVT LTD)" w:date="2016-09-06T14:19:00Z"/>
              <w:rFonts w:asciiTheme="minorHAnsi" w:hAnsiTheme="minorHAnsi"/>
              <w:noProof/>
              <w:color w:val="auto"/>
              <w:szCs w:val="22"/>
            </w:rPr>
          </w:pPr>
          <w:del w:id="179" w:author="Veeresh Appasheb Ravadi (Mindtree Consulting PVT LTD)" w:date="2016-09-06T14:19:00Z">
            <w:r w:rsidRPr="00C6592D" w:rsidDel="00931CD4">
              <w:rPr>
                <w:rPrChange w:id="180" w:author="Veeresh Appasheb Ravadi (Mindtree Consulting PVT LTD)" w:date="2016-09-06T09:08:00Z">
                  <w:rPr>
                    <w:rStyle w:val="Hyperlink"/>
                    <w:noProof/>
                  </w:rPr>
                </w:rPrChange>
              </w:rPr>
              <w:delText>1.</w:delText>
            </w:r>
            <w:r w:rsidRPr="00C6592D" w:rsidDel="00931CD4">
              <w:rPr>
                <w:rFonts w:asciiTheme="minorHAnsi" w:hAnsiTheme="minorHAnsi"/>
                <w:noProof/>
                <w:color w:val="auto"/>
                <w:szCs w:val="22"/>
              </w:rPr>
              <w:tab/>
            </w:r>
            <w:r w:rsidRPr="00C6592D" w:rsidDel="00931CD4">
              <w:rPr>
                <w:rPrChange w:id="181" w:author="Veeresh Appasheb Ravadi (Mindtree Consulting PVT LTD)" w:date="2016-09-06T09:08:00Z">
                  <w:rPr>
                    <w:rStyle w:val="Hyperlink"/>
                    <w:noProof/>
                  </w:rPr>
                </w:rPrChange>
              </w:rPr>
              <w:delText>Overview</w:delText>
            </w:r>
            <w:r w:rsidRPr="00C6592D" w:rsidDel="00931CD4">
              <w:rPr>
                <w:noProof/>
                <w:webHidden/>
              </w:rPr>
              <w:tab/>
              <w:delText>1</w:delText>
            </w:r>
          </w:del>
        </w:p>
        <w:p w14:paraId="302E5058" w14:textId="7340E1D4" w:rsidR="004629F8" w:rsidRPr="00C6592D" w:rsidDel="00931CD4" w:rsidRDefault="004629F8">
          <w:pPr>
            <w:pStyle w:val="TOC1"/>
            <w:tabs>
              <w:tab w:val="left" w:pos="440"/>
              <w:tab w:val="right" w:leader="dot" w:pos="10790"/>
            </w:tabs>
            <w:rPr>
              <w:del w:id="182" w:author="Veeresh Appasheb Ravadi (Mindtree Consulting PVT LTD)" w:date="2016-09-06T14:19:00Z"/>
              <w:rFonts w:asciiTheme="minorHAnsi" w:hAnsiTheme="minorHAnsi"/>
              <w:noProof/>
              <w:color w:val="auto"/>
              <w:szCs w:val="22"/>
            </w:rPr>
          </w:pPr>
          <w:del w:id="183" w:author="Veeresh Appasheb Ravadi (Mindtree Consulting PVT LTD)" w:date="2016-09-06T14:19:00Z">
            <w:r w:rsidRPr="00C6592D" w:rsidDel="00931CD4">
              <w:rPr>
                <w:rPrChange w:id="184" w:author="Veeresh Appasheb Ravadi (Mindtree Consulting PVT LTD)" w:date="2016-09-06T09:08:00Z">
                  <w:rPr>
                    <w:rStyle w:val="Hyperlink"/>
                    <w:noProof/>
                  </w:rPr>
                </w:rPrChange>
              </w:rPr>
              <w:delText>2.</w:delText>
            </w:r>
            <w:r w:rsidRPr="00C6592D" w:rsidDel="00931CD4">
              <w:rPr>
                <w:rFonts w:asciiTheme="minorHAnsi" w:hAnsiTheme="minorHAnsi"/>
                <w:noProof/>
                <w:color w:val="auto"/>
                <w:szCs w:val="22"/>
              </w:rPr>
              <w:tab/>
            </w:r>
            <w:r w:rsidRPr="00C6592D" w:rsidDel="00931CD4">
              <w:rPr>
                <w:rPrChange w:id="185" w:author="Veeresh Appasheb Ravadi (Mindtree Consulting PVT LTD)" w:date="2016-09-06T09:08:00Z">
                  <w:rPr>
                    <w:rStyle w:val="Hyperlink"/>
                    <w:noProof/>
                  </w:rPr>
                </w:rPrChange>
              </w:rPr>
              <w:delText>Description</w:delText>
            </w:r>
            <w:r w:rsidRPr="00C6592D" w:rsidDel="00931CD4">
              <w:rPr>
                <w:noProof/>
                <w:webHidden/>
              </w:rPr>
              <w:tab/>
              <w:delText>1</w:delText>
            </w:r>
          </w:del>
        </w:p>
        <w:p w14:paraId="7BCD0D84" w14:textId="586A607A" w:rsidR="004629F8" w:rsidRPr="00C6592D" w:rsidDel="00931CD4" w:rsidRDefault="004629F8">
          <w:pPr>
            <w:pStyle w:val="TOC1"/>
            <w:tabs>
              <w:tab w:val="left" w:pos="440"/>
              <w:tab w:val="right" w:leader="dot" w:pos="10790"/>
            </w:tabs>
            <w:rPr>
              <w:del w:id="186" w:author="Veeresh Appasheb Ravadi (Mindtree Consulting PVT LTD)" w:date="2016-09-06T14:19:00Z"/>
              <w:rFonts w:asciiTheme="minorHAnsi" w:hAnsiTheme="minorHAnsi"/>
              <w:noProof/>
              <w:color w:val="auto"/>
              <w:szCs w:val="22"/>
            </w:rPr>
          </w:pPr>
          <w:del w:id="187" w:author="Veeresh Appasheb Ravadi (Mindtree Consulting PVT LTD)" w:date="2016-09-06T14:19:00Z">
            <w:r w:rsidRPr="00C6592D" w:rsidDel="00931CD4">
              <w:rPr>
                <w:rPrChange w:id="188" w:author="Veeresh Appasheb Ravadi (Mindtree Consulting PVT LTD)" w:date="2016-09-06T09:08:00Z">
                  <w:rPr>
                    <w:rStyle w:val="Hyperlink"/>
                    <w:noProof/>
                  </w:rPr>
                </w:rPrChange>
              </w:rPr>
              <w:delText>3.</w:delText>
            </w:r>
            <w:r w:rsidRPr="00C6592D" w:rsidDel="00931CD4">
              <w:rPr>
                <w:rFonts w:asciiTheme="minorHAnsi" w:hAnsiTheme="minorHAnsi"/>
                <w:noProof/>
                <w:color w:val="auto"/>
                <w:szCs w:val="22"/>
              </w:rPr>
              <w:tab/>
            </w:r>
            <w:r w:rsidRPr="00C6592D" w:rsidDel="00931CD4">
              <w:rPr>
                <w:rPrChange w:id="189" w:author="Veeresh Appasheb Ravadi (Mindtree Consulting PVT LTD)" w:date="2016-09-06T09:08:00Z">
                  <w:rPr>
                    <w:rStyle w:val="Hyperlink"/>
                    <w:noProof/>
                  </w:rPr>
                </w:rPrChange>
              </w:rPr>
              <w:delText>Required Hardware</w:delText>
            </w:r>
            <w:r w:rsidRPr="00C6592D" w:rsidDel="00931CD4">
              <w:rPr>
                <w:noProof/>
                <w:webHidden/>
              </w:rPr>
              <w:tab/>
              <w:delText>2</w:delText>
            </w:r>
          </w:del>
        </w:p>
        <w:p w14:paraId="048C8116" w14:textId="55ECAA18" w:rsidR="004629F8" w:rsidRPr="00C6592D" w:rsidDel="00931CD4" w:rsidRDefault="004629F8">
          <w:pPr>
            <w:pStyle w:val="TOC1"/>
            <w:tabs>
              <w:tab w:val="left" w:pos="440"/>
              <w:tab w:val="right" w:leader="dot" w:pos="10790"/>
            </w:tabs>
            <w:rPr>
              <w:del w:id="190" w:author="Veeresh Appasheb Ravadi (Mindtree Consulting PVT LTD)" w:date="2016-09-06T14:19:00Z"/>
              <w:rFonts w:asciiTheme="minorHAnsi" w:hAnsiTheme="minorHAnsi"/>
              <w:noProof/>
              <w:color w:val="auto"/>
              <w:szCs w:val="22"/>
            </w:rPr>
          </w:pPr>
          <w:del w:id="191" w:author="Veeresh Appasheb Ravadi (Mindtree Consulting PVT LTD)" w:date="2016-09-06T14:19:00Z">
            <w:r w:rsidRPr="00C6592D" w:rsidDel="00931CD4">
              <w:rPr>
                <w:rPrChange w:id="192" w:author="Veeresh Appasheb Ravadi (Mindtree Consulting PVT LTD)" w:date="2016-09-06T09:08:00Z">
                  <w:rPr>
                    <w:rStyle w:val="Hyperlink"/>
                    <w:noProof/>
                  </w:rPr>
                </w:rPrChange>
              </w:rPr>
              <w:delText>4.</w:delText>
            </w:r>
            <w:r w:rsidRPr="00C6592D" w:rsidDel="00931CD4">
              <w:rPr>
                <w:rFonts w:asciiTheme="minorHAnsi" w:hAnsiTheme="minorHAnsi"/>
                <w:noProof/>
                <w:color w:val="auto"/>
                <w:szCs w:val="22"/>
              </w:rPr>
              <w:tab/>
            </w:r>
            <w:r w:rsidRPr="00C6592D" w:rsidDel="00931CD4">
              <w:rPr>
                <w:rPrChange w:id="193" w:author="Veeresh Appasheb Ravadi (Mindtree Consulting PVT LTD)" w:date="2016-09-06T09:08:00Z">
                  <w:rPr>
                    <w:rStyle w:val="Hyperlink"/>
                    <w:noProof/>
                  </w:rPr>
                </w:rPrChange>
              </w:rPr>
              <w:delText>Required Software</w:delText>
            </w:r>
            <w:r w:rsidRPr="00C6592D" w:rsidDel="00931CD4">
              <w:rPr>
                <w:noProof/>
                <w:webHidden/>
              </w:rPr>
              <w:tab/>
              <w:delText>2</w:delText>
            </w:r>
          </w:del>
        </w:p>
        <w:p w14:paraId="1D40CD7C" w14:textId="0E3057EE" w:rsidR="004629F8" w:rsidRPr="00C6592D" w:rsidDel="00931CD4" w:rsidRDefault="004629F8">
          <w:pPr>
            <w:pStyle w:val="TOC1"/>
            <w:tabs>
              <w:tab w:val="left" w:pos="440"/>
              <w:tab w:val="right" w:leader="dot" w:pos="10790"/>
            </w:tabs>
            <w:rPr>
              <w:del w:id="194" w:author="Veeresh Appasheb Ravadi (Mindtree Consulting PVT LTD)" w:date="2016-09-06T14:19:00Z"/>
              <w:rFonts w:asciiTheme="minorHAnsi" w:hAnsiTheme="minorHAnsi"/>
              <w:noProof/>
              <w:color w:val="auto"/>
              <w:szCs w:val="22"/>
            </w:rPr>
          </w:pPr>
          <w:del w:id="195" w:author="Veeresh Appasheb Ravadi (Mindtree Consulting PVT LTD)" w:date="2016-09-06T14:19:00Z">
            <w:r w:rsidRPr="00C6592D" w:rsidDel="00931CD4">
              <w:rPr>
                <w:rPrChange w:id="196" w:author="Veeresh Appasheb Ravadi (Mindtree Consulting PVT LTD)" w:date="2016-09-06T09:08:00Z">
                  <w:rPr>
                    <w:rStyle w:val="Hyperlink"/>
                    <w:noProof/>
                  </w:rPr>
                </w:rPrChange>
              </w:rPr>
              <w:delText>5.</w:delText>
            </w:r>
            <w:r w:rsidRPr="00C6592D" w:rsidDel="00931CD4">
              <w:rPr>
                <w:rFonts w:asciiTheme="minorHAnsi" w:hAnsiTheme="minorHAnsi"/>
                <w:noProof/>
                <w:color w:val="auto"/>
                <w:szCs w:val="22"/>
              </w:rPr>
              <w:tab/>
            </w:r>
            <w:r w:rsidRPr="00C6592D" w:rsidDel="00931CD4">
              <w:rPr>
                <w:rPrChange w:id="197" w:author="Veeresh Appasheb Ravadi (Mindtree Consulting PVT LTD)" w:date="2016-09-06T09:08:00Z">
                  <w:rPr>
                    <w:rStyle w:val="Hyperlink"/>
                    <w:noProof/>
                  </w:rPr>
                </w:rPrChange>
              </w:rPr>
              <w:delText>Risks</w:delText>
            </w:r>
            <w:r w:rsidRPr="00C6592D" w:rsidDel="00931CD4">
              <w:rPr>
                <w:noProof/>
                <w:webHidden/>
              </w:rPr>
              <w:tab/>
              <w:delText>3</w:delText>
            </w:r>
          </w:del>
        </w:p>
        <w:p w14:paraId="5A17D321" w14:textId="39715CD6" w:rsidR="004629F8" w:rsidRPr="00C6592D" w:rsidDel="00931CD4" w:rsidRDefault="004629F8">
          <w:pPr>
            <w:pStyle w:val="TOC1"/>
            <w:tabs>
              <w:tab w:val="left" w:pos="440"/>
              <w:tab w:val="right" w:leader="dot" w:pos="10790"/>
            </w:tabs>
            <w:rPr>
              <w:del w:id="198" w:author="Veeresh Appasheb Ravadi (Mindtree Consulting PVT LTD)" w:date="2016-09-06T14:19:00Z"/>
              <w:rFonts w:asciiTheme="minorHAnsi" w:hAnsiTheme="minorHAnsi"/>
              <w:noProof/>
              <w:color w:val="auto"/>
              <w:szCs w:val="22"/>
            </w:rPr>
          </w:pPr>
          <w:del w:id="199" w:author="Veeresh Appasheb Ravadi (Mindtree Consulting PVT LTD)" w:date="2016-09-06T14:19:00Z">
            <w:r w:rsidRPr="00C6592D" w:rsidDel="00931CD4">
              <w:rPr>
                <w:rPrChange w:id="200" w:author="Veeresh Appasheb Ravadi (Mindtree Consulting PVT LTD)" w:date="2016-09-06T09:08:00Z">
                  <w:rPr>
                    <w:rStyle w:val="Hyperlink"/>
                    <w:noProof/>
                  </w:rPr>
                </w:rPrChange>
              </w:rPr>
              <w:delText>6.</w:delText>
            </w:r>
            <w:r w:rsidRPr="00C6592D" w:rsidDel="00931CD4">
              <w:rPr>
                <w:rFonts w:asciiTheme="minorHAnsi" w:hAnsiTheme="minorHAnsi"/>
                <w:noProof/>
                <w:color w:val="auto"/>
                <w:szCs w:val="22"/>
              </w:rPr>
              <w:tab/>
            </w:r>
            <w:r w:rsidRPr="00C6592D" w:rsidDel="00931CD4">
              <w:rPr>
                <w:rPrChange w:id="201" w:author="Veeresh Appasheb Ravadi (Mindtree Consulting PVT LTD)" w:date="2016-09-06T09:08:00Z">
                  <w:rPr>
                    <w:rStyle w:val="Hyperlink"/>
                    <w:noProof/>
                  </w:rPr>
                </w:rPrChange>
              </w:rPr>
              <w:delText>Implementation Instructions</w:delText>
            </w:r>
            <w:r w:rsidRPr="00C6592D" w:rsidDel="00931CD4">
              <w:rPr>
                <w:noProof/>
                <w:webHidden/>
              </w:rPr>
              <w:tab/>
              <w:delText>4</w:delText>
            </w:r>
          </w:del>
        </w:p>
        <w:p w14:paraId="5F0B84F5" w14:textId="499B7352" w:rsidR="004629F8" w:rsidRPr="00C6592D" w:rsidDel="00931CD4" w:rsidRDefault="004629F8">
          <w:pPr>
            <w:pStyle w:val="TOC1"/>
            <w:tabs>
              <w:tab w:val="left" w:pos="440"/>
              <w:tab w:val="right" w:leader="dot" w:pos="10790"/>
            </w:tabs>
            <w:rPr>
              <w:del w:id="202" w:author="Veeresh Appasheb Ravadi (Mindtree Consulting PVT LTD)" w:date="2016-09-06T14:19:00Z"/>
              <w:rFonts w:asciiTheme="minorHAnsi" w:hAnsiTheme="minorHAnsi"/>
              <w:noProof/>
              <w:color w:val="auto"/>
              <w:szCs w:val="22"/>
            </w:rPr>
          </w:pPr>
          <w:del w:id="203" w:author="Veeresh Appasheb Ravadi (Mindtree Consulting PVT LTD)" w:date="2016-09-06T14:19:00Z">
            <w:r w:rsidRPr="00C6592D" w:rsidDel="00931CD4">
              <w:rPr>
                <w:rPrChange w:id="204" w:author="Veeresh Appasheb Ravadi (Mindtree Consulting PVT LTD)" w:date="2016-09-06T09:08:00Z">
                  <w:rPr>
                    <w:rStyle w:val="Hyperlink"/>
                    <w:noProof/>
                  </w:rPr>
                </w:rPrChange>
              </w:rPr>
              <w:delText>7.</w:delText>
            </w:r>
            <w:r w:rsidRPr="00C6592D" w:rsidDel="00931CD4">
              <w:rPr>
                <w:rFonts w:asciiTheme="minorHAnsi" w:hAnsiTheme="minorHAnsi"/>
                <w:noProof/>
                <w:color w:val="auto"/>
                <w:szCs w:val="22"/>
              </w:rPr>
              <w:tab/>
            </w:r>
            <w:r w:rsidRPr="00C6592D" w:rsidDel="00931CD4">
              <w:rPr>
                <w:rPrChange w:id="205" w:author="Veeresh Appasheb Ravadi (Mindtree Consulting PVT LTD)" w:date="2016-09-06T09:08:00Z">
                  <w:rPr>
                    <w:rStyle w:val="Hyperlink"/>
                    <w:noProof/>
                  </w:rPr>
                </w:rPrChange>
              </w:rPr>
              <w:delText>Test Scenarios</w:delText>
            </w:r>
            <w:r w:rsidRPr="00C6592D" w:rsidDel="00931CD4">
              <w:rPr>
                <w:noProof/>
                <w:webHidden/>
              </w:rPr>
              <w:tab/>
              <w:delText>5</w:delText>
            </w:r>
          </w:del>
        </w:p>
        <w:p w14:paraId="57F8A164" w14:textId="50492B7F" w:rsidR="004629F8" w:rsidRPr="00C6592D" w:rsidDel="00931CD4" w:rsidRDefault="004629F8">
          <w:pPr>
            <w:pStyle w:val="TOC1"/>
            <w:tabs>
              <w:tab w:val="left" w:pos="440"/>
              <w:tab w:val="right" w:leader="dot" w:pos="10790"/>
            </w:tabs>
            <w:rPr>
              <w:del w:id="206" w:author="Veeresh Appasheb Ravadi (Mindtree Consulting PVT LTD)" w:date="2016-09-06T14:19:00Z"/>
              <w:rFonts w:asciiTheme="minorHAnsi" w:hAnsiTheme="minorHAnsi"/>
              <w:noProof/>
              <w:color w:val="auto"/>
              <w:szCs w:val="22"/>
            </w:rPr>
          </w:pPr>
          <w:del w:id="207" w:author="Veeresh Appasheb Ravadi (Mindtree Consulting PVT LTD)" w:date="2016-09-06T14:19:00Z">
            <w:r w:rsidRPr="00C6592D" w:rsidDel="00931CD4">
              <w:rPr>
                <w:rPrChange w:id="208" w:author="Veeresh Appasheb Ravadi (Mindtree Consulting PVT LTD)" w:date="2016-09-06T09:08:00Z">
                  <w:rPr>
                    <w:rStyle w:val="Hyperlink"/>
                    <w:noProof/>
                  </w:rPr>
                </w:rPrChange>
              </w:rPr>
              <w:delText>8.</w:delText>
            </w:r>
            <w:r w:rsidRPr="00C6592D" w:rsidDel="00931CD4">
              <w:rPr>
                <w:rFonts w:asciiTheme="minorHAnsi" w:hAnsiTheme="minorHAnsi"/>
                <w:noProof/>
                <w:color w:val="auto"/>
                <w:szCs w:val="22"/>
              </w:rPr>
              <w:tab/>
            </w:r>
            <w:r w:rsidRPr="00C6592D" w:rsidDel="00931CD4">
              <w:rPr>
                <w:rPrChange w:id="209" w:author="Veeresh Appasheb Ravadi (Mindtree Consulting PVT LTD)" w:date="2016-09-06T09:08:00Z">
                  <w:rPr>
                    <w:rStyle w:val="Hyperlink"/>
                    <w:noProof/>
                  </w:rPr>
                </w:rPrChange>
              </w:rPr>
              <w:delText>Troubleshooting</w:delText>
            </w:r>
            <w:r w:rsidRPr="00C6592D" w:rsidDel="00931CD4">
              <w:rPr>
                <w:noProof/>
                <w:webHidden/>
              </w:rPr>
              <w:tab/>
              <w:delText>6</w:delText>
            </w:r>
          </w:del>
        </w:p>
        <w:p w14:paraId="785452DD" w14:textId="313C7E2E" w:rsidR="004629F8" w:rsidRPr="00C6592D" w:rsidDel="00931CD4" w:rsidRDefault="004629F8">
          <w:pPr>
            <w:pStyle w:val="TOC1"/>
            <w:tabs>
              <w:tab w:val="left" w:pos="440"/>
              <w:tab w:val="right" w:leader="dot" w:pos="10790"/>
            </w:tabs>
            <w:rPr>
              <w:del w:id="210" w:author="Veeresh Appasheb Ravadi (Mindtree Consulting PVT LTD)" w:date="2016-09-06T14:19:00Z"/>
              <w:rFonts w:asciiTheme="minorHAnsi" w:hAnsiTheme="minorHAnsi"/>
              <w:noProof/>
              <w:color w:val="auto"/>
              <w:szCs w:val="22"/>
            </w:rPr>
          </w:pPr>
          <w:del w:id="211" w:author="Veeresh Appasheb Ravadi (Mindtree Consulting PVT LTD)" w:date="2016-09-06T14:19:00Z">
            <w:r w:rsidRPr="00C6592D" w:rsidDel="00931CD4">
              <w:rPr>
                <w:rPrChange w:id="212" w:author="Veeresh Appasheb Ravadi (Mindtree Consulting PVT LTD)" w:date="2016-09-06T09:08:00Z">
                  <w:rPr>
                    <w:rStyle w:val="Hyperlink"/>
                    <w:noProof/>
                  </w:rPr>
                </w:rPrChange>
              </w:rPr>
              <w:delText>9.</w:delText>
            </w:r>
            <w:r w:rsidRPr="00C6592D" w:rsidDel="00931CD4">
              <w:rPr>
                <w:rFonts w:asciiTheme="minorHAnsi" w:hAnsiTheme="minorHAnsi"/>
                <w:noProof/>
                <w:color w:val="auto"/>
                <w:szCs w:val="22"/>
              </w:rPr>
              <w:tab/>
            </w:r>
            <w:r w:rsidRPr="00C6592D" w:rsidDel="00931CD4">
              <w:rPr>
                <w:rPrChange w:id="213" w:author="Veeresh Appasheb Ravadi (Mindtree Consulting PVT LTD)" w:date="2016-09-06T09:08:00Z">
                  <w:rPr>
                    <w:rStyle w:val="Hyperlink"/>
                    <w:noProof/>
                  </w:rPr>
                </w:rPrChange>
              </w:rPr>
              <w:delText>Additional Material</w:delText>
            </w:r>
            <w:r w:rsidRPr="00C6592D" w:rsidDel="00931CD4">
              <w:rPr>
                <w:noProof/>
                <w:webHidden/>
              </w:rPr>
              <w:tab/>
              <w:delText>7</w:delText>
            </w:r>
          </w:del>
        </w:p>
        <w:p w14:paraId="36842E71" w14:textId="10041BFA" w:rsidR="00E92D8B" w:rsidRPr="00C6592D" w:rsidRDefault="00E92D8B">
          <w:r w:rsidRPr="004A4E23">
            <w:fldChar w:fldCharType="end"/>
          </w:r>
        </w:p>
      </w:sdtContent>
    </w:sdt>
    <w:p w14:paraId="19C89687" w14:textId="41FAD248" w:rsidR="007903D6" w:rsidRPr="00C6592D" w:rsidRDefault="007903D6" w:rsidP="007903D6">
      <w:pPr>
        <w:tabs>
          <w:tab w:val="left" w:pos="3356"/>
        </w:tabs>
      </w:pPr>
      <w:r w:rsidRPr="00C6592D">
        <w:tab/>
      </w:r>
    </w:p>
    <w:p w14:paraId="2A5DDA19" w14:textId="4CACC7C1" w:rsidR="007903D6" w:rsidRPr="00C6592D" w:rsidRDefault="007903D6" w:rsidP="007903D6"/>
    <w:p w14:paraId="1B7823D6" w14:textId="5147908E" w:rsidR="007A2271" w:rsidRPr="00C6592D" w:rsidRDefault="007A2271" w:rsidP="007A2271">
      <w:pPr>
        <w:tabs>
          <w:tab w:val="left" w:pos="3502"/>
        </w:tabs>
      </w:pPr>
      <w:r w:rsidRPr="00C6592D">
        <w:tab/>
      </w:r>
    </w:p>
    <w:p w14:paraId="5B5FC174" w14:textId="79B33C43" w:rsidR="00A51DE7" w:rsidRPr="00C6592D" w:rsidRDefault="007A2271" w:rsidP="007A2271">
      <w:pPr>
        <w:tabs>
          <w:tab w:val="left" w:pos="3502"/>
        </w:tabs>
      </w:pPr>
      <w:r w:rsidRPr="00C6592D">
        <w:tab/>
      </w:r>
    </w:p>
    <w:p w14:paraId="7BF3CBBD" w14:textId="77777777" w:rsidR="00A51DE7" w:rsidRPr="00C6592D" w:rsidRDefault="00A51DE7" w:rsidP="00A51DE7"/>
    <w:p w14:paraId="6C1BDB7C" w14:textId="19F4498A" w:rsidR="00A51DE7" w:rsidRPr="00C6592D" w:rsidRDefault="00A51DE7" w:rsidP="00A51DE7">
      <w:pPr>
        <w:tabs>
          <w:tab w:val="left" w:pos="9580"/>
        </w:tabs>
      </w:pPr>
      <w:r w:rsidRPr="00C6592D">
        <w:tab/>
      </w:r>
    </w:p>
    <w:p w14:paraId="61FCA593" w14:textId="0CDF6B94" w:rsidR="00A51DE7" w:rsidRPr="00C6592D" w:rsidRDefault="00A51DE7" w:rsidP="00A51DE7"/>
    <w:p w14:paraId="722EC52F" w14:textId="77777777" w:rsidR="007903D6" w:rsidRPr="00C6592D" w:rsidRDefault="007903D6" w:rsidP="00A51DE7">
      <w:pPr>
        <w:sectPr w:rsidR="007903D6" w:rsidRPr="00C6592D" w:rsidSect="007903D6">
          <w:footerReference w:type="default" r:id="rId21"/>
          <w:footerReference w:type="first" r:id="rId22"/>
          <w:type w:val="continuous"/>
          <w:pgSz w:w="12240" w:h="15840"/>
          <w:pgMar w:top="720" w:right="720" w:bottom="720" w:left="720" w:header="576" w:footer="144" w:gutter="0"/>
          <w:pgNumType w:fmt="lowerRoman" w:start="1"/>
          <w:cols w:space="720"/>
          <w:titlePg/>
          <w:docGrid w:linePitch="360"/>
        </w:sectPr>
      </w:pPr>
    </w:p>
    <w:p w14:paraId="43EFE7C7" w14:textId="1FC96969" w:rsidR="00AD39EE" w:rsidRPr="00C6592D" w:rsidRDefault="004C5E32" w:rsidP="00BB31B3">
      <w:pPr>
        <w:pStyle w:val="Heading1"/>
      </w:pPr>
      <w:bookmarkStart w:id="222" w:name="_Toc463445155"/>
      <w:r w:rsidRPr="00C6592D">
        <w:t>Overview</w:t>
      </w:r>
      <w:bookmarkEnd w:id="222"/>
    </w:p>
    <w:p w14:paraId="3EE90ABE" w14:textId="6C147614" w:rsidR="00E57977" w:rsidRPr="00C6592D" w:rsidDel="008735B4" w:rsidRDefault="00E57977" w:rsidP="00E57977">
      <w:pPr>
        <w:rPr>
          <w:ins w:id="223" w:author="Zbigniew Kukowski" w:date="2016-06-14T15:09:00Z"/>
          <w:del w:id="224" w:author="Kiran Sangal (Mindtree)" w:date="2016-06-28T14:21:00Z"/>
          <w:rFonts w:ascii="Segoe UI" w:hAnsi="Segoe UI" w:cs="Segoe UI"/>
          <w:szCs w:val="22"/>
          <w:rPrChange w:id="225" w:author="Veeresh Appasheb Ravadi (Mindtree Consulting PVT LTD)" w:date="2016-09-06T09:08:00Z">
            <w:rPr>
              <w:ins w:id="226" w:author="Zbigniew Kukowski" w:date="2016-06-14T15:09:00Z"/>
              <w:del w:id="227" w:author="Kiran Sangal (Mindtree)" w:date="2016-06-28T14:21:00Z"/>
            </w:rPr>
          </w:rPrChange>
        </w:rPr>
      </w:pPr>
      <w:ins w:id="228" w:author="Zbigniew Kukowski" w:date="2016-06-14T15:09:00Z">
        <w:del w:id="229" w:author="Kiran Sangal (Mindtree)" w:date="2016-06-28T14:21:00Z">
          <w:r w:rsidRPr="00C6592D" w:rsidDel="008735B4">
            <w:rPr>
              <w:rFonts w:ascii="Segoe UI" w:hAnsi="Segoe UI" w:cs="Segoe UI"/>
              <w:szCs w:val="22"/>
              <w:rPrChange w:id="230" w:author="Veeresh Appasheb Ravadi (Mindtree Consulting PVT LTD)" w:date="2016-09-06T09:08:00Z">
                <w:rPr/>
              </w:rPrChange>
            </w:rPr>
            <w:delText>Threat landscape for browser attacks has changed dramatically over past year…</w:delText>
          </w:r>
          <w:r w:rsidRPr="00C6592D" w:rsidDel="008735B4">
            <w:rPr>
              <w:rFonts w:ascii="Segoe UI" w:hAnsi="Segoe UI" w:cs="Segoe UI"/>
              <w:noProof/>
              <w:szCs w:val="22"/>
              <w:rPrChange w:id="231" w:author="Veeresh Appasheb Ravadi (Mindtree Consulting PVT LTD)" w:date="2016-09-06T09:08:00Z">
                <w:rPr>
                  <w:noProof/>
                </w:rPr>
              </w:rPrChange>
            </w:rPr>
            <w:drawing>
              <wp:inline distT="0" distB="0" distL="0" distR="0" wp14:anchorId="31BED5DF" wp14:editId="4DD26376">
                <wp:extent cx="6654165" cy="28791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87352" cy="2893517"/>
                        </a:xfrm>
                        <a:prstGeom prst="rect">
                          <a:avLst/>
                        </a:prstGeom>
                      </pic:spPr>
                    </pic:pic>
                  </a:graphicData>
                </a:graphic>
              </wp:inline>
            </w:drawing>
          </w:r>
        </w:del>
      </w:ins>
    </w:p>
    <w:p w14:paraId="60213B04" w14:textId="6802C5A3" w:rsidR="00DF5557" w:rsidRPr="00C6592D" w:rsidDel="008735B4" w:rsidRDefault="00DF5557">
      <w:pPr>
        <w:rPr>
          <w:ins w:id="232" w:author="Zbigniew Kukowski" w:date="2016-06-14T16:08:00Z"/>
          <w:del w:id="233" w:author="Kiran Sangal (Mindtree)" w:date="2016-06-28T14:21:00Z"/>
          <w:rFonts w:ascii="Segoe UI" w:hAnsi="Segoe UI" w:cs="Segoe UI"/>
          <w:szCs w:val="22"/>
          <w:rPrChange w:id="234" w:author="Veeresh Appasheb Ravadi (Mindtree Consulting PVT LTD)" w:date="2016-09-06T09:08:00Z">
            <w:rPr>
              <w:ins w:id="235" w:author="Zbigniew Kukowski" w:date="2016-06-14T16:08:00Z"/>
              <w:del w:id="236" w:author="Kiran Sangal (Mindtree)" w:date="2016-06-28T14:21:00Z"/>
            </w:rPr>
          </w:rPrChange>
        </w:rPr>
        <w:pPrChange w:id="237" w:author="Kiran Sangal (Mindtree)" w:date="2016-06-28T14:21:00Z">
          <w:pPr>
            <w:spacing w:after="0"/>
          </w:pPr>
        </w:pPrChange>
      </w:pPr>
    </w:p>
    <w:p w14:paraId="2D3E4D87" w14:textId="77777777" w:rsidR="008735B4" w:rsidRPr="00C6592D" w:rsidRDefault="008735B4" w:rsidP="008735B4">
      <w:pPr>
        <w:pStyle w:val="NormalWeb"/>
        <w:rPr>
          <w:rFonts w:ascii="Segoe UI" w:hAnsi="Segoe UI" w:cs="Segoe UI"/>
          <w:color w:val="333333"/>
          <w:szCs w:val="22"/>
          <w:lang w:val="en"/>
          <w:rPrChange w:id="238" w:author="Veeresh Appasheb Ravadi (Mindtree Consulting PVT LTD)" w:date="2016-09-06T09:08:00Z">
            <w:rPr>
              <w:rFonts w:ascii="Segoe UI" w:hAnsi="Segoe UI" w:cs="Segoe UI"/>
              <w:color w:val="333333"/>
              <w:sz w:val="21"/>
              <w:szCs w:val="21"/>
              <w:lang w:val="en"/>
            </w:rPr>
          </w:rPrChange>
        </w:rPr>
      </w:pPr>
      <w:r w:rsidRPr="00C6592D">
        <w:rPr>
          <w:rFonts w:ascii="Segoe UI" w:hAnsi="Segoe UI" w:cs="Segoe UI"/>
          <w:color w:val="333333"/>
          <w:szCs w:val="22"/>
          <w:lang w:val="en"/>
          <w:rPrChange w:id="239" w:author="Veeresh Appasheb Ravadi (Mindtree Consulting PVT LTD)" w:date="2016-09-06T09:08:00Z">
            <w:rPr>
              <w:rFonts w:ascii="Segoe UI" w:hAnsi="Segoe UI" w:cs="Segoe UI"/>
              <w:color w:val="333333"/>
              <w:sz w:val="21"/>
              <w:szCs w:val="21"/>
              <w:lang w:val="en"/>
            </w:rPr>
          </w:rPrChange>
        </w:rPr>
        <w:t>Enterprise Mode is a compatibility mode that runs applications on IE, letting websites render using a modified browser configuration, avoiding the common compatibility problems associated with them. Also, any website that is not compatible with Microsoft Edge, can be redirected and rendered in IE using the best browser configuration.</w:t>
      </w:r>
    </w:p>
    <w:p w14:paraId="4A3103C4" w14:textId="299A5BEB" w:rsidR="008735B4" w:rsidRPr="00C6592D" w:rsidRDefault="00983594" w:rsidP="008735B4">
      <w:pPr>
        <w:pStyle w:val="NormalWeb"/>
        <w:rPr>
          <w:rFonts w:ascii="Segoe UI" w:hAnsi="Segoe UI" w:cs="Segoe UI"/>
          <w:color w:val="333333"/>
          <w:szCs w:val="22"/>
          <w:lang w:val="en"/>
          <w:rPrChange w:id="240" w:author="Veeresh Appasheb Ravadi (Mindtree Consulting PVT LTD)" w:date="2016-09-06T09:08:00Z">
            <w:rPr>
              <w:rFonts w:ascii="Segoe UI" w:hAnsi="Segoe UI" w:cs="Segoe UI"/>
              <w:color w:val="333333"/>
              <w:sz w:val="21"/>
              <w:szCs w:val="21"/>
              <w:lang w:val="en"/>
            </w:rPr>
          </w:rPrChange>
        </w:rPr>
      </w:pPr>
      <w:ins w:id="241" w:author="Kiran Sangal (Mindtree)" w:date="2016-06-28T14:53:00Z">
        <w:r w:rsidRPr="00C6592D">
          <w:rPr>
            <w:rFonts w:ascii="Segoe UI" w:hAnsi="Segoe UI" w:cs="Segoe UI"/>
            <w:color w:val="333333"/>
            <w:szCs w:val="22"/>
            <w:lang w:val="en"/>
            <w:rPrChange w:id="242" w:author="Veeresh Appasheb Ravadi (Mindtree Consulting PVT LTD)" w:date="2016-09-06T09:08:00Z">
              <w:rPr>
                <w:rFonts w:ascii="Segoe UI" w:hAnsi="Segoe UI" w:cs="Segoe UI"/>
                <w:color w:val="333333"/>
                <w:sz w:val="21"/>
                <w:szCs w:val="21"/>
                <w:lang w:val="en"/>
              </w:rPr>
            </w:rPrChange>
          </w:rPr>
          <w:t xml:space="preserve">The objective of </w:t>
        </w:r>
      </w:ins>
      <w:del w:id="243" w:author="Kiran Sangal (Mindtree)" w:date="2016-06-28T14:53:00Z">
        <w:r w:rsidR="008735B4" w:rsidRPr="00C6592D" w:rsidDel="00983594">
          <w:rPr>
            <w:rFonts w:ascii="Segoe UI" w:hAnsi="Segoe UI" w:cs="Segoe UI"/>
            <w:color w:val="333333"/>
            <w:szCs w:val="22"/>
            <w:lang w:val="en"/>
            <w:rPrChange w:id="244" w:author="Veeresh Appasheb Ravadi (Mindtree Consulting PVT LTD)" w:date="2016-09-06T09:08:00Z">
              <w:rPr>
                <w:rFonts w:ascii="Segoe UI" w:hAnsi="Segoe UI" w:cs="Segoe UI"/>
                <w:color w:val="333333"/>
                <w:sz w:val="21"/>
                <w:szCs w:val="21"/>
                <w:lang w:val="en"/>
              </w:rPr>
            </w:rPrChange>
          </w:rPr>
          <w:delText>T</w:delText>
        </w:r>
      </w:del>
      <w:ins w:id="245" w:author="Kiran Sangal (Mindtree)" w:date="2016-06-28T14:53:00Z">
        <w:r w:rsidRPr="00C6592D">
          <w:rPr>
            <w:rFonts w:ascii="Segoe UI" w:hAnsi="Segoe UI" w:cs="Segoe UI"/>
            <w:color w:val="333333"/>
            <w:szCs w:val="22"/>
            <w:lang w:val="en"/>
            <w:rPrChange w:id="246" w:author="Veeresh Appasheb Ravadi (Mindtree Consulting PVT LTD)" w:date="2016-09-06T09:08:00Z">
              <w:rPr>
                <w:rFonts w:ascii="Segoe UI" w:hAnsi="Segoe UI" w:cs="Segoe UI"/>
                <w:color w:val="333333"/>
                <w:sz w:val="21"/>
                <w:szCs w:val="21"/>
                <w:lang w:val="en"/>
              </w:rPr>
            </w:rPrChange>
          </w:rPr>
          <w:t>t</w:t>
        </w:r>
      </w:ins>
      <w:r w:rsidR="008735B4" w:rsidRPr="00C6592D">
        <w:rPr>
          <w:rFonts w:ascii="Segoe UI" w:hAnsi="Segoe UI" w:cs="Segoe UI"/>
          <w:color w:val="333333"/>
          <w:szCs w:val="22"/>
          <w:lang w:val="en"/>
          <w:rPrChange w:id="247" w:author="Veeresh Appasheb Ravadi (Mindtree Consulting PVT LTD)" w:date="2016-09-06T09:08:00Z">
            <w:rPr>
              <w:rFonts w:ascii="Segoe UI" w:hAnsi="Segoe UI" w:cs="Segoe UI"/>
              <w:color w:val="333333"/>
              <w:sz w:val="21"/>
              <w:szCs w:val="21"/>
              <w:lang w:val="en"/>
            </w:rPr>
          </w:rPrChange>
        </w:rPr>
        <w:t xml:space="preserve">his portal </w:t>
      </w:r>
      <w:del w:id="248" w:author="Kiran Sangal (Mindtree)" w:date="2016-06-28T14:53:00Z">
        <w:r w:rsidR="008735B4" w:rsidRPr="00C6592D" w:rsidDel="00983594">
          <w:rPr>
            <w:rFonts w:ascii="Segoe UI" w:hAnsi="Segoe UI" w:cs="Segoe UI"/>
            <w:color w:val="333333"/>
            <w:szCs w:val="22"/>
            <w:lang w:val="en"/>
            <w:rPrChange w:id="249" w:author="Veeresh Appasheb Ravadi (Mindtree Consulting PVT LTD)" w:date="2016-09-06T09:08:00Z">
              <w:rPr>
                <w:rFonts w:ascii="Segoe UI" w:hAnsi="Segoe UI" w:cs="Segoe UI"/>
                <w:color w:val="333333"/>
                <w:sz w:val="21"/>
                <w:szCs w:val="21"/>
                <w:lang w:val="en"/>
              </w:rPr>
            </w:rPrChange>
          </w:rPr>
          <w:delText xml:space="preserve">aims </w:delText>
        </w:r>
      </w:del>
      <w:ins w:id="250" w:author="Kiran Sangal (Mindtree)" w:date="2016-06-28T14:53:00Z">
        <w:r w:rsidRPr="00C6592D">
          <w:rPr>
            <w:rFonts w:ascii="Segoe UI" w:hAnsi="Segoe UI" w:cs="Segoe UI"/>
            <w:color w:val="333333"/>
            <w:szCs w:val="22"/>
            <w:lang w:val="en"/>
            <w:rPrChange w:id="251" w:author="Veeresh Appasheb Ravadi (Mindtree Consulting PVT LTD)" w:date="2016-09-06T09:08:00Z">
              <w:rPr>
                <w:rFonts w:ascii="Segoe UI" w:hAnsi="Segoe UI" w:cs="Segoe UI"/>
                <w:color w:val="333333"/>
                <w:sz w:val="21"/>
                <w:szCs w:val="21"/>
                <w:lang w:val="en"/>
              </w:rPr>
            </w:rPrChange>
          </w:rPr>
          <w:t xml:space="preserve">is </w:t>
        </w:r>
      </w:ins>
      <w:r w:rsidR="008735B4" w:rsidRPr="00C6592D">
        <w:rPr>
          <w:rFonts w:ascii="Segoe UI" w:hAnsi="Segoe UI" w:cs="Segoe UI"/>
          <w:color w:val="333333"/>
          <w:szCs w:val="22"/>
          <w:lang w:val="en"/>
          <w:rPrChange w:id="252" w:author="Veeresh Appasheb Ravadi (Mindtree Consulting PVT LTD)" w:date="2016-09-06T09:08:00Z">
            <w:rPr>
              <w:rFonts w:ascii="Segoe UI" w:hAnsi="Segoe UI" w:cs="Segoe UI"/>
              <w:color w:val="333333"/>
              <w:sz w:val="21"/>
              <w:szCs w:val="21"/>
              <w:lang w:val="en"/>
            </w:rPr>
          </w:rPrChange>
        </w:rPr>
        <w:t xml:space="preserve">to govern the process </w:t>
      </w:r>
      <w:ins w:id="253" w:author="Kiran Sangal (Mindtree)" w:date="2016-06-28T14:53:00Z">
        <w:r w:rsidRPr="00C6592D">
          <w:rPr>
            <w:rFonts w:ascii="Segoe UI" w:hAnsi="Segoe UI" w:cs="Segoe UI"/>
            <w:color w:val="333333"/>
            <w:szCs w:val="22"/>
            <w:lang w:val="en"/>
            <w:rPrChange w:id="254" w:author="Veeresh Appasheb Ravadi (Mindtree Consulting PVT LTD)" w:date="2016-09-06T09:08:00Z">
              <w:rPr>
                <w:rFonts w:ascii="Segoe UI" w:hAnsi="Segoe UI" w:cs="Segoe UI"/>
                <w:color w:val="333333"/>
                <w:sz w:val="21"/>
                <w:szCs w:val="21"/>
                <w:lang w:val="en"/>
              </w:rPr>
            </w:rPrChange>
          </w:rPr>
          <w:t xml:space="preserve">of EMIE Site List Management </w:t>
        </w:r>
      </w:ins>
      <w:r w:rsidR="008735B4" w:rsidRPr="00C6592D">
        <w:rPr>
          <w:rFonts w:ascii="Segoe UI" w:hAnsi="Segoe UI" w:cs="Segoe UI"/>
          <w:color w:val="333333"/>
          <w:szCs w:val="22"/>
          <w:lang w:val="en"/>
          <w:rPrChange w:id="255" w:author="Veeresh Appasheb Ravadi (Mindtree Consulting PVT LTD)" w:date="2016-09-06T09:08:00Z">
            <w:rPr>
              <w:rFonts w:ascii="Segoe UI" w:hAnsi="Segoe UI" w:cs="Segoe UI"/>
              <w:color w:val="333333"/>
              <w:sz w:val="21"/>
              <w:szCs w:val="21"/>
              <w:lang w:val="en"/>
            </w:rPr>
          </w:rPrChange>
        </w:rPr>
        <w:t>so as to maintain site list accuracy, and ensure necessary checks</w:t>
      </w:r>
      <w:del w:id="256" w:author="Kiran Sangal (Mindtree)" w:date="2016-06-28T14:54:00Z">
        <w:r w:rsidR="008735B4" w:rsidRPr="00C6592D" w:rsidDel="00983594">
          <w:rPr>
            <w:rFonts w:ascii="Segoe UI" w:hAnsi="Segoe UI" w:cs="Segoe UI"/>
            <w:color w:val="333333"/>
            <w:szCs w:val="22"/>
            <w:lang w:val="en"/>
            <w:rPrChange w:id="257" w:author="Veeresh Appasheb Ravadi (Mindtree Consulting PVT LTD)" w:date="2016-09-06T09:08:00Z">
              <w:rPr>
                <w:rFonts w:ascii="Segoe UI" w:hAnsi="Segoe UI" w:cs="Segoe UI"/>
                <w:color w:val="333333"/>
                <w:sz w:val="21"/>
                <w:szCs w:val="21"/>
                <w:lang w:val="en"/>
              </w:rPr>
            </w:rPrChange>
          </w:rPr>
          <w:delText>/</w:delText>
        </w:r>
      </w:del>
      <w:ins w:id="258" w:author="Kiran Sangal (Mindtree)" w:date="2016-06-28T14:54:00Z">
        <w:r w:rsidRPr="00C6592D">
          <w:rPr>
            <w:rFonts w:ascii="Segoe UI" w:hAnsi="Segoe UI" w:cs="Segoe UI"/>
            <w:color w:val="333333"/>
            <w:szCs w:val="22"/>
            <w:lang w:val="en"/>
            <w:rPrChange w:id="259" w:author="Veeresh Appasheb Ravadi (Mindtree Consulting PVT LTD)" w:date="2016-09-06T09:08:00Z">
              <w:rPr>
                <w:rFonts w:ascii="Segoe UI" w:hAnsi="Segoe UI" w:cs="Segoe UI"/>
                <w:color w:val="333333"/>
                <w:sz w:val="21"/>
                <w:szCs w:val="21"/>
                <w:lang w:val="en"/>
              </w:rPr>
            </w:rPrChange>
          </w:rPr>
          <w:t xml:space="preserve">, </w:t>
        </w:r>
      </w:ins>
      <w:r w:rsidR="008735B4" w:rsidRPr="00C6592D">
        <w:rPr>
          <w:rFonts w:ascii="Segoe UI" w:hAnsi="Segoe UI" w:cs="Segoe UI"/>
          <w:color w:val="333333"/>
          <w:szCs w:val="22"/>
          <w:lang w:val="en"/>
          <w:rPrChange w:id="260" w:author="Veeresh Appasheb Ravadi (Mindtree Consulting PVT LTD)" w:date="2016-09-06T09:08:00Z">
            <w:rPr>
              <w:rFonts w:ascii="Segoe UI" w:hAnsi="Segoe UI" w:cs="Segoe UI"/>
              <w:color w:val="333333"/>
              <w:sz w:val="21"/>
              <w:szCs w:val="21"/>
              <w:lang w:val="en"/>
            </w:rPr>
          </w:rPrChange>
        </w:rPr>
        <w:t xml:space="preserve">approvals </w:t>
      </w:r>
      <w:del w:id="261" w:author="Kiran Sangal (Mindtree)" w:date="2016-06-28T14:54:00Z">
        <w:r w:rsidR="008735B4" w:rsidRPr="00C6592D" w:rsidDel="00983594">
          <w:rPr>
            <w:rFonts w:ascii="Segoe UI" w:hAnsi="Segoe UI" w:cs="Segoe UI"/>
            <w:color w:val="333333"/>
            <w:szCs w:val="22"/>
            <w:lang w:val="en"/>
            <w:rPrChange w:id="262" w:author="Veeresh Appasheb Ravadi (Mindtree Consulting PVT LTD)" w:date="2016-09-06T09:08:00Z">
              <w:rPr>
                <w:rFonts w:ascii="Segoe UI" w:hAnsi="Segoe UI" w:cs="Segoe UI"/>
                <w:color w:val="333333"/>
                <w:sz w:val="21"/>
                <w:szCs w:val="21"/>
                <w:lang w:val="en"/>
              </w:rPr>
            </w:rPrChange>
          </w:rPr>
          <w:delText xml:space="preserve">have been </w:delText>
        </w:r>
      </w:del>
      <w:ins w:id="263" w:author="Kiran Sangal (Mindtree)" w:date="2016-06-28T14:54:00Z">
        <w:r w:rsidRPr="00C6592D">
          <w:rPr>
            <w:rFonts w:ascii="Segoe UI" w:hAnsi="Segoe UI" w:cs="Segoe UI"/>
            <w:color w:val="333333"/>
            <w:szCs w:val="22"/>
            <w:lang w:val="en"/>
            <w:rPrChange w:id="264" w:author="Veeresh Appasheb Ravadi (Mindtree Consulting PVT LTD)" w:date="2016-09-06T09:08:00Z">
              <w:rPr>
                <w:rFonts w:ascii="Segoe UI" w:hAnsi="Segoe UI" w:cs="Segoe UI"/>
                <w:color w:val="333333"/>
                <w:sz w:val="21"/>
                <w:szCs w:val="21"/>
                <w:lang w:val="en"/>
              </w:rPr>
            </w:rPrChange>
          </w:rPr>
          <w:t xml:space="preserve">to be </w:t>
        </w:r>
      </w:ins>
      <w:r w:rsidR="008735B4" w:rsidRPr="00C6592D">
        <w:rPr>
          <w:rFonts w:ascii="Segoe UI" w:hAnsi="Segoe UI" w:cs="Segoe UI"/>
          <w:color w:val="333333"/>
          <w:szCs w:val="22"/>
          <w:lang w:val="en"/>
          <w:rPrChange w:id="265" w:author="Veeresh Appasheb Ravadi (Mindtree Consulting PVT LTD)" w:date="2016-09-06T09:08:00Z">
            <w:rPr>
              <w:rFonts w:ascii="Segoe UI" w:hAnsi="Segoe UI" w:cs="Segoe UI"/>
              <w:color w:val="333333"/>
              <w:sz w:val="21"/>
              <w:szCs w:val="21"/>
              <w:lang w:val="en"/>
            </w:rPr>
          </w:rPrChange>
        </w:rPr>
        <w:t xml:space="preserve">acquired, before any </w:t>
      </w:r>
      <w:del w:id="266" w:author="Kiran Sangal (Mindtree)" w:date="2016-06-28T14:54:00Z">
        <w:r w:rsidR="008735B4" w:rsidRPr="00C6592D" w:rsidDel="00983594">
          <w:rPr>
            <w:rFonts w:ascii="Segoe UI" w:hAnsi="Segoe UI" w:cs="Segoe UI"/>
            <w:color w:val="333333"/>
            <w:szCs w:val="22"/>
            <w:lang w:val="en"/>
            <w:rPrChange w:id="267" w:author="Veeresh Appasheb Ravadi (Mindtree Consulting PVT LTD)" w:date="2016-09-06T09:08:00Z">
              <w:rPr>
                <w:rFonts w:ascii="Segoe UI" w:hAnsi="Segoe UI" w:cs="Segoe UI"/>
                <w:color w:val="333333"/>
                <w:sz w:val="21"/>
                <w:szCs w:val="21"/>
                <w:lang w:val="en"/>
              </w:rPr>
            </w:rPrChange>
          </w:rPr>
          <w:delText xml:space="preserve">modifications </w:delText>
        </w:r>
      </w:del>
      <w:ins w:id="268" w:author="Kiran Sangal (Mindtree)" w:date="2016-06-28T14:54:00Z">
        <w:r w:rsidRPr="00C6592D">
          <w:rPr>
            <w:rFonts w:ascii="Segoe UI" w:hAnsi="Segoe UI" w:cs="Segoe UI"/>
            <w:color w:val="333333"/>
            <w:szCs w:val="22"/>
            <w:lang w:val="en"/>
            <w:rPrChange w:id="269" w:author="Veeresh Appasheb Ravadi (Mindtree Consulting PVT LTD)" w:date="2016-09-06T09:08:00Z">
              <w:rPr>
                <w:rFonts w:ascii="Segoe UI" w:hAnsi="Segoe UI" w:cs="Segoe UI"/>
                <w:color w:val="333333"/>
                <w:sz w:val="21"/>
                <w:szCs w:val="21"/>
                <w:lang w:val="en"/>
              </w:rPr>
            </w:rPrChange>
          </w:rPr>
          <w:t xml:space="preserve">changes </w:t>
        </w:r>
      </w:ins>
      <w:r w:rsidR="008735B4" w:rsidRPr="00C6592D">
        <w:rPr>
          <w:rFonts w:ascii="Segoe UI" w:hAnsi="Segoe UI" w:cs="Segoe UI"/>
          <w:color w:val="333333"/>
          <w:szCs w:val="22"/>
          <w:lang w:val="en"/>
          <w:rPrChange w:id="270" w:author="Veeresh Appasheb Ravadi (Mindtree Consulting PVT LTD)" w:date="2016-09-06T09:08:00Z">
            <w:rPr>
              <w:rFonts w:ascii="Segoe UI" w:hAnsi="Segoe UI" w:cs="Segoe UI"/>
              <w:color w:val="333333"/>
              <w:sz w:val="21"/>
              <w:szCs w:val="21"/>
              <w:lang w:val="en"/>
            </w:rPr>
          </w:rPrChange>
        </w:rPr>
        <w:t xml:space="preserve">are made. </w:t>
      </w:r>
      <w:del w:id="271" w:author="Kiran Sangal (Mindtree)" w:date="2016-06-28T14:55:00Z">
        <w:r w:rsidR="008735B4" w:rsidRPr="00C6592D" w:rsidDel="00130782">
          <w:rPr>
            <w:rFonts w:ascii="Segoe UI" w:hAnsi="Segoe UI" w:cs="Segoe UI"/>
            <w:color w:val="333333"/>
            <w:szCs w:val="22"/>
            <w:lang w:val="en"/>
            <w:rPrChange w:id="272" w:author="Veeresh Appasheb Ravadi (Mindtree Consulting PVT LTD)" w:date="2016-09-06T09:08:00Z">
              <w:rPr>
                <w:rFonts w:ascii="Segoe UI" w:hAnsi="Segoe UI" w:cs="Segoe UI"/>
                <w:color w:val="333333"/>
                <w:sz w:val="21"/>
                <w:szCs w:val="21"/>
                <w:lang w:val="en"/>
              </w:rPr>
            </w:rPrChange>
          </w:rPr>
          <w:delText xml:space="preserve">Finally, the </w:delText>
        </w:r>
      </w:del>
      <w:ins w:id="273" w:author="Kiran Sangal (Mindtree)" w:date="2016-06-28T14:55:00Z">
        <w:r w:rsidR="00130782" w:rsidRPr="00C6592D">
          <w:rPr>
            <w:rFonts w:ascii="Segoe UI" w:hAnsi="Segoe UI" w:cs="Segoe UI"/>
            <w:color w:val="333333"/>
            <w:szCs w:val="22"/>
            <w:lang w:val="en"/>
            <w:rPrChange w:id="274" w:author="Veeresh Appasheb Ravadi (Mindtree Consulting PVT LTD)" w:date="2016-09-06T09:08:00Z">
              <w:rPr>
                <w:rFonts w:ascii="Segoe UI" w:hAnsi="Segoe UI" w:cs="Segoe UI"/>
                <w:color w:val="333333"/>
                <w:sz w:val="21"/>
                <w:szCs w:val="21"/>
                <w:lang w:val="en"/>
              </w:rPr>
            </w:rPrChange>
          </w:rPr>
          <w:t xml:space="preserve">The automated </w:t>
        </w:r>
      </w:ins>
      <w:r w:rsidR="008735B4" w:rsidRPr="00C6592D">
        <w:rPr>
          <w:rFonts w:ascii="Segoe UI" w:hAnsi="Segoe UI" w:cs="Segoe UI"/>
          <w:color w:val="333333"/>
          <w:szCs w:val="22"/>
          <w:lang w:val="en"/>
          <w:rPrChange w:id="275" w:author="Veeresh Appasheb Ravadi (Mindtree Consulting PVT LTD)" w:date="2016-09-06T09:08:00Z">
            <w:rPr>
              <w:rFonts w:ascii="Segoe UI" w:hAnsi="Segoe UI" w:cs="Segoe UI"/>
              <w:color w:val="333333"/>
              <w:sz w:val="21"/>
              <w:szCs w:val="21"/>
              <w:lang w:val="en"/>
            </w:rPr>
          </w:rPrChange>
        </w:rPr>
        <w:t xml:space="preserve">push to production </w:t>
      </w:r>
      <w:del w:id="276" w:author="Kiran Sangal (Mindtree)" w:date="2016-06-28T14:55:00Z">
        <w:r w:rsidR="008735B4" w:rsidRPr="00C6592D" w:rsidDel="00130782">
          <w:rPr>
            <w:rFonts w:ascii="Segoe UI" w:hAnsi="Segoe UI" w:cs="Segoe UI"/>
            <w:color w:val="333333"/>
            <w:szCs w:val="22"/>
            <w:lang w:val="en"/>
            <w:rPrChange w:id="277" w:author="Veeresh Appasheb Ravadi (Mindtree Consulting PVT LTD)" w:date="2016-09-06T09:08:00Z">
              <w:rPr>
                <w:rFonts w:ascii="Segoe UI" w:hAnsi="Segoe UI" w:cs="Segoe UI"/>
                <w:color w:val="333333"/>
                <w:sz w:val="21"/>
                <w:szCs w:val="21"/>
                <w:lang w:val="en"/>
              </w:rPr>
            </w:rPrChange>
          </w:rPr>
          <w:delText xml:space="preserve">is </w:delText>
        </w:r>
        <w:r w:rsidR="008735B4" w:rsidRPr="00C6592D" w:rsidDel="00AB7F4B">
          <w:rPr>
            <w:rFonts w:ascii="Segoe UI" w:hAnsi="Segoe UI" w:cs="Segoe UI"/>
            <w:color w:val="333333"/>
            <w:szCs w:val="22"/>
            <w:lang w:val="en"/>
            <w:rPrChange w:id="278" w:author="Veeresh Appasheb Ravadi (Mindtree Consulting PVT LTD)" w:date="2016-09-06T09:08:00Z">
              <w:rPr>
                <w:rFonts w:ascii="Segoe UI" w:hAnsi="Segoe UI" w:cs="Segoe UI"/>
                <w:color w:val="333333"/>
                <w:sz w:val="21"/>
                <w:szCs w:val="21"/>
                <w:lang w:val="en"/>
              </w:rPr>
            </w:rPrChange>
          </w:rPr>
          <w:delText>also automated</w:delText>
        </w:r>
        <w:r w:rsidR="008735B4" w:rsidRPr="00C6592D" w:rsidDel="00130782">
          <w:rPr>
            <w:rFonts w:ascii="Segoe UI" w:hAnsi="Segoe UI" w:cs="Segoe UI"/>
            <w:color w:val="333333"/>
            <w:szCs w:val="22"/>
            <w:lang w:val="en"/>
            <w:rPrChange w:id="279" w:author="Veeresh Appasheb Ravadi (Mindtree Consulting PVT LTD)" w:date="2016-09-06T09:08:00Z">
              <w:rPr>
                <w:rFonts w:ascii="Segoe UI" w:hAnsi="Segoe UI" w:cs="Segoe UI"/>
                <w:color w:val="333333"/>
                <w:sz w:val="21"/>
                <w:szCs w:val="21"/>
                <w:lang w:val="en"/>
              </w:rPr>
            </w:rPrChange>
          </w:rPr>
          <w:delText xml:space="preserve"> </w:delText>
        </w:r>
        <w:r w:rsidR="008735B4" w:rsidRPr="00C6592D" w:rsidDel="00AB7F4B">
          <w:rPr>
            <w:rFonts w:ascii="Segoe UI" w:hAnsi="Segoe UI" w:cs="Segoe UI"/>
            <w:color w:val="333333"/>
            <w:szCs w:val="22"/>
            <w:lang w:val="en"/>
            <w:rPrChange w:id="280" w:author="Veeresh Appasheb Ravadi (Mindtree Consulting PVT LTD)" w:date="2016-09-06T09:08:00Z">
              <w:rPr>
                <w:rFonts w:ascii="Segoe UI" w:hAnsi="Segoe UI" w:cs="Segoe UI"/>
                <w:color w:val="333333"/>
                <w:sz w:val="21"/>
                <w:szCs w:val="21"/>
                <w:lang w:val="en"/>
              </w:rPr>
            </w:rPrChange>
          </w:rPr>
          <w:delText xml:space="preserve">so as </w:delText>
        </w:r>
        <w:r w:rsidR="008735B4" w:rsidRPr="00C6592D" w:rsidDel="00130782">
          <w:rPr>
            <w:rFonts w:ascii="Segoe UI" w:hAnsi="Segoe UI" w:cs="Segoe UI"/>
            <w:color w:val="333333"/>
            <w:szCs w:val="22"/>
            <w:lang w:val="en"/>
            <w:rPrChange w:id="281" w:author="Veeresh Appasheb Ravadi (Mindtree Consulting PVT LTD)" w:date="2016-09-06T09:08:00Z">
              <w:rPr>
                <w:rFonts w:ascii="Segoe UI" w:hAnsi="Segoe UI" w:cs="Segoe UI"/>
                <w:color w:val="333333"/>
                <w:sz w:val="21"/>
                <w:szCs w:val="21"/>
                <w:lang w:val="en"/>
              </w:rPr>
            </w:rPrChange>
          </w:rPr>
          <w:delText xml:space="preserve">to </w:delText>
        </w:r>
      </w:del>
      <w:ins w:id="282" w:author="Kiran Sangal (Mindtree)" w:date="2016-06-28T14:55:00Z">
        <w:r w:rsidR="00130782" w:rsidRPr="00C6592D">
          <w:rPr>
            <w:rFonts w:ascii="Segoe UI" w:hAnsi="Segoe UI" w:cs="Segoe UI"/>
            <w:color w:val="333333"/>
            <w:szCs w:val="22"/>
            <w:lang w:val="en"/>
            <w:rPrChange w:id="283" w:author="Veeresh Appasheb Ravadi (Mindtree Consulting PVT LTD)" w:date="2016-09-06T09:08:00Z">
              <w:rPr>
                <w:rFonts w:ascii="Segoe UI" w:hAnsi="Segoe UI" w:cs="Segoe UI"/>
                <w:color w:val="333333"/>
                <w:sz w:val="21"/>
                <w:szCs w:val="21"/>
                <w:lang w:val="en"/>
              </w:rPr>
            </w:rPrChange>
          </w:rPr>
          <w:t xml:space="preserve">will help avoid </w:t>
        </w:r>
      </w:ins>
      <w:del w:id="284" w:author="Kiran Sangal (Mindtree)" w:date="2016-06-28T14:55:00Z">
        <w:r w:rsidR="008735B4" w:rsidRPr="00C6592D" w:rsidDel="00130782">
          <w:rPr>
            <w:rFonts w:ascii="Segoe UI" w:hAnsi="Segoe UI" w:cs="Segoe UI"/>
            <w:color w:val="333333"/>
            <w:szCs w:val="22"/>
            <w:lang w:val="en"/>
            <w:rPrChange w:id="285" w:author="Veeresh Appasheb Ravadi (Mindtree Consulting PVT LTD)" w:date="2016-09-06T09:08:00Z">
              <w:rPr>
                <w:rFonts w:ascii="Segoe UI" w:hAnsi="Segoe UI" w:cs="Segoe UI"/>
                <w:color w:val="333333"/>
                <w:sz w:val="21"/>
                <w:szCs w:val="21"/>
                <w:lang w:val="en"/>
              </w:rPr>
            </w:rPrChange>
          </w:rPr>
          <w:delText xml:space="preserve">avoid </w:delText>
        </w:r>
        <w:r w:rsidR="008735B4" w:rsidRPr="00C6592D" w:rsidDel="00AB7F4B">
          <w:rPr>
            <w:rFonts w:ascii="Segoe UI" w:hAnsi="Segoe UI" w:cs="Segoe UI"/>
            <w:color w:val="333333"/>
            <w:szCs w:val="22"/>
            <w:lang w:val="en"/>
            <w:rPrChange w:id="286" w:author="Veeresh Appasheb Ravadi (Mindtree Consulting PVT LTD)" w:date="2016-09-06T09:08:00Z">
              <w:rPr>
                <w:rFonts w:ascii="Segoe UI" w:hAnsi="Segoe UI" w:cs="Segoe UI"/>
                <w:color w:val="333333"/>
                <w:sz w:val="21"/>
                <w:szCs w:val="21"/>
                <w:lang w:val="en"/>
              </w:rPr>
            </w:rPrChange>
          </w:rPr>
          <w:delText xml:space="preserve">any </w:delText>
        </w:r>
      </w:del>
      <w:r w:rsidR="008735B4" w:rsidRPr="00C6592D">
        <w:rPr>
          <w:rFonts w:ascii="Segoe UI" w:hAnsi="Segoe UI" w:cs="Segoe UI"/>
          <w:color w:val="333333"/>
          <w:szCs w:val="22"/>
          <w:lang w:val="en"/>
          <w:rPrChange w:id="287" w:author="Veeresh Appasheb Ravadi (Mindtree Consulting PVT LTD)" w:date="2016-09-06T09:08:00Z">
            <w:rPr>
              <w:rFonts w:ascii="Segoe UI" w:hAnsi="Segoe UI" w:cs="Segoe UI"/>
              <w:color w:val="333333"/>
              <w:sz w:val="21"/>
              <w:szCs w:val="21"/>
              <w:lang w:val="en"/>
            </w:rPr>
          </w:rPrChange>
        </w:rPr>
        <w:t>human errors.</w:t>
      </w:r>
    </w:p>
    <w:p w14:paraId="122F799A" w14:textId="77777777" w:rsidR="00FD5498" w:rsidRDefault="00983594">
      <w:pPr>
        <w:rPr>
          <w:ins w:id="288" w:author="Veeresh Appasheb Ravadi (Mindtree Consulting PVT LTD)" w:date="2016-09-06T14:07:00Z"/>
          <w:rFonts w:ascii="Segoe UI" w:hAnsi="Segoe UI" w:cs="Segoe UI"/>
          <w:szCs w:val="22"/>
        </w:rPr>
      </w:pPr>
      <w:r w:rsidRPr="00C6592D">
        <w:rPr>
          <w:rFonts w:ascii="Segoe UI" w:hAnsi="Segoe UI" w:cs="Segoe UI"/>
          <w:color w:val="333333"/>
          <w:szCs w:val="22"/>
          <w:lang w:val="en"/>
          <w:rPrChange w:id="289" w:author="Veeresh Appasheb Ravadi (Mindtree Consulting PVT LTD)" w:date="2016-09-06T09:08:00Z">
            <w:rPr/>
          </w:rPrChange>
        </w:rPr>
        <w:t xml:space="preserve">Many </w:t>
      </w:r>
      <w:del w:id="290" w:author="Kiran Sangal (Mindtree)" w:date="2016-06-28T14:56:00Z">
        <w:r w:rsidRPr="00C6592D" w:rsidDel="00D469E3">
          <w:rPr>
            <w:rFonts w:ascii="Segoe UI" w:hAnsi="Segoe UI" w:cs="Segoe UI"/>
            <w:color w:val="333333"/>
            <w:szCs w:val="22"/>
            <w:lang w:val="en"/>
            <w:rPrChange w:id="291" w:author="Veeresh Appasheb Ravadi (Mindtree Consulting PVT LTD)" w:date="2016-09-06T09:08:00Z">
              <w:rPr/>
            </w:rPrChange>
          </w:rPr>
          <w:delText xml:space="preserve">customers </w:delText>
        </w:r>
      </w:del>
      <w:ins w:id="292" w:author="Kiran Sangal (Mindtree)" w:date="2016-06-28T15:12:00Z">
        <w:r w:rsidR="003B61FF" w:rsidRPr="00C6592D">
          <w:rPr>
            <w:rFonts w:ascii="Segoe UI" w:hAnsi="Segoe UI" w:cs="Segoe UI"/>
            <w:color w:val="333333"/>
            <w:szCs w:val="22"/>
            <w:lang w:val="en"/>
            <w:rPrChange w:id="293" w:author="Veeresh Appasheb Ravadi (Mindtree Consulting PVT LTD)" w:date="2016-09-06T09:08:00Z">
              <w:rPr>
                <w:rFonts w:ascii="Segoe UI" w:hAnsi="Segoe UI" w:cs="Segoe UI"/>
                <w:color w:val="333333"/>
                <w:sz w:val="21"/>
                <w:szCs w:val="21"/>
                <w:lang w:val="en"/>
              </w:rPr>
            </w:rPrChange>
          </w:rPr>
          <w:t>organization</w:t>
        </w:r>
      </w:ins>
      <w:ins w:id="294" w:author="Veeresh Appasheb Ravadi (Mindtree Consulting PVT LTD)" w:date="2016-09-06T09:12:00Z">
        <w:r w:rsidR="00D55451">
          <w:rPr>
            <w:rFonts w:ascii="Segoe UI" w:hAnsi="Segoe UI" w:cs="Segoe UI"/>
            <w:color w:val="333333"/>
            <w:szCs w:val="22"/>
            <w:lang w:val="en"/>
          </w:rPr>
          <w:t>s</w:t>
        </w:r>
      </w:ins>
      <w:ins w:id="295" w:author="Kiran Sangal (Mindtree)" w:date="2016-06-28T14:56:00Z">
        <w:r w:rsidR="00D469E3" w:rsidRPr="00C6592D">
          <w:rPr>
            <w:rFonts w:ascii="Segoe UI" w:hAnsi="Segoe UI" w:cs="Segoe UI"/>
            <w:color w:val="333333"/>
            <w:szCs w:val="22"/>
            <w:lang w:val="en"/>
            <w:rPrChange w:id="296" w:author="Veeresh Appasheb Ravadi (Mindtree Consulting PVT LTD)" w:date="2016-09-06T09:08:00Z">
              <w:rPr/>
            </w:rPrChange>
          </w:rPr>
          <w:t xml:space="preserve"> </w:t>
        </w:r>
      </w:ins>
      <w:r w:rsidRPr="00C6592D">
        <w:rPr>
          <w:rFonts w:ascii="Segoe UI" w:hAnsi="Segoe UI" w:cs="Segoe UI"/>
          <w:color w:val="333333"/>
          <w:szCs w:val="22"/>
          <w:lang w:val="en"/>
          <w:rPrChange w:id="297" w:author="Veeresh Appasheb Ravadi (Mindtree Consulting PVT LTD)" w:date="2016-09-06T09:08:00Z">
            <w:rPr/>
          </w:rPrChange>
        </w:rPr>
        <w:t xml:space="preserve">identify web app compatibility as a significant cost to upgrading because web apps need to be tested and upgraded before adopting a new browser. The improved compatibility provided by Enterprise Mode can help give </w:t>
      </w:r>
      <w:del w:id="298" w:author="Kiran Sangal (Mindtree)" w:date="2016-06-28T15:13:00Z">
        <w:r w:rsidRPr="00C6592D" w:rsidDel="003B61FF">
          <w:rPr>
            <w:rFonts w:ascii="Segoe UI" w:hAnsi="Segoe UI" w:cs="Segoe UI"/>
            <w:color w:val="333333"/>
            <w:szCs w:val="22"/>
            <w:lang w:val="en"/>
            <w:rPrChange w:id="299" w:author="Veeresh Appasheb Ravadi (Mindtree Consulting PVT LTD)" w:date="2016-09-06T09:08:00Z">
              <w:rPr/>
            </w:rPrChange>
          </w:rPr>
          <w:delText xml:space="preserve">customers </w:delText>
        </w:r>
      </w:del>
      <w:ins w:id="300" w:author="Kiran Sangal (Mindtree)" w:date="2016-06-28T15:13:00Z">
        <w:r w:rsidR="003B61FF" w:rsidRPr="00C6592D">
          <w:rPr>
            <w:rFonts w:ascii="Segoe UI" w:hAnsi="Segoe UI" w:cs="Segoe UI"/>
            <w:color w:val="333333"/>
            <w:szCs w:val="22"/>
            <w:lang w:val="en"/>
            <w:rPrChange w:id="301" w:author="Veeresh Appasheb Ravadi (Mindtree Consulting PVT LTD)" w:date="2016-09-06T09:08:00Z">
              <w:rPr>
                <w:rFonts w:ascii="Segoe UI" w:hAnsi="Segoe UI" w:cs="Segoe UI"/>
                <w:color w:val="333333"/>
                <w:sz w:val="21"/>
                <w:szCs w:val="21"/>
                <w:lang w:val="en"/>
              </w:rPr>
            </w:rPrChange>
          </w:rPr>
          <w:t>organizations</w:t>
        </w:r>
        <w:r w:rsidR="003B61FF" w:rsidRPr="00C6592D">
          <w:rPr>
            <w:rFonts w:ascii="Segoe UI" w:hAnsi="Segoe UI" w:cs="Segoe UI"/>
            <w:color w:val="333333"/>
            <w:szCs w:val="22"/>
            <w:lang w:val="en"/>
            <w:rPrChange w:id="302" w:author="Veeresh Appasheb Ravadi (Mindtree Consulting PVT LTD)" w:date="2016-09-06T09:08:00Z">
              <w:rPr/>
            </w:rPrChange>
          </w:rPr>
          <w:t xml:space="preserve"> </w:t>
        </w:r>
      </w:ins>
      <w:r w:rsidRPr="00C6592D">
        <w:rPr>
          <w:rFonts w:ascii="Segoe UI" w:hAnsi="Segoe UI" w:cs="Segoe UI"/>
          <w:color w:val="333333"/>
          <w:szCs w:val="22"/>
          <w:lang w:val="en"/>
          <w:rPrChange w:id="303" w:author="Veeresh Appasheb Ravadi (Mindtree Consulting PVT LTD)" w:date="2016-09-06T09:08:00Z">
            <w:rPr/>
          </w:rPrChange>
        </w:rPr>
        <w:t>confidence to upgrade to the latest version of IE. In particular, IE11 lets customers benefit from modern web standards, increased performance, improved security, and better reliability.</w:t>
      </w:r>
      <w:r w:rsidRPr="00C6592D" w:rsidDel="008735B4">
        <w:rPr>
          <w:rFonts w:ascii="Segoe UI" w:hAnsi="Segoe UI" w:cs="Segoe UI"/>
          <w:szCs w:val="22"/>
          <w:rPrChange w:id="304" w:author="Veeresh Appasheb Ravadi (Mindtree Consulting PVT LTD)" w:date="2016-09-06T09:08:00Z">
            <w:rPr/>
          </w:rPrChange>
        </w:rPr>
        <w:t xml:space="preserve"> </w:t>
      </w:r>
    </w:p>
    <w:p w14:paraId="28E84361" w14:textId="77777777" w:rsidR="00FD5498" w:rsidRDefault="00FD5498">
      <w:pPr>
        <w:rPr>
          <w:ins w:id="305" w:author="Veeresh Appasheb Ravadi (Mindtree Consulting PVT LTD)" w:date="2016-09-06T14:07:00Z"/>
          <w:rFonts w:ascii="Segoe UI" w:hAnsi="Segoe UI" w:cs="Segoe UI"/>
          <w:szCs w:val="22"/>
        </w:rPr>
      </w:pPr>
    </w:p>
    <w:p w14:paraId="3AFA98AB" w14:textId="66C5BB6B" w:rsidR="00FD5498" w:rsidRPr="00C6592D" w:rsidRDefault="00FD5498" w:rsidP="00FD5498">
      <w:pPr>
        <w:pStyle w:val="Heading1"/>
        <w:rPr>
          <w:ins w:id="306" w:author="Veeresh Appasheb Ravadi (Mindtree Consulting PVT LTD)" w:date="2016-09-06T14:07:00Z"/>
        </w:rPr>
      </w:pPr>
      <w:bookmarkStart w:id="307" w:name="_Toc463445156"/>
      <w:ins w:id="308" w:author="Veeresh Appasheb Ravadi (Mindtree Consulting PVT LTD)" w:date="2016-09-06T14:07:00Z">
        <w:r>
          <w:t>EMIE Self Service Portal</w:t>
        </w:r>
        <w:bookmarkEnd w:id="307"/>
      </w:ins>
    </w:p>
    <w:p w14:paraId="4BDB0443" w14:textId="092343AF" w:rsidR="00DF5557" w:rsidRPr="00C6592D" w:rsidDel="008735B4" w:rsidRDefault="00DF5557">
      <w:pPr>
        <w:spacing w:after="0"/>
        <w:rPr>
          <w:ins w:id="309" w:author="Zbigniew Kukowski" w:date="2016-06-14T16:08:00Z"/>
          <w:del w:id="310" w:author="Kiran Sangal (Mindtree)" w:date="2016-06-28T14:21:00Z"/>
          <w:rFonts w:ascii="Segoe UI" w:hAnsi="Segoe UI" w:cs="Segoe UI"/>
          <w:szCs w:val="22"/>
          <w:rPrChange w:id="311" w:author="Veeresh Appasheb Ravadi (Mindtree Consulting PVT LTD)" w:date="2016-09-06T09:08:00Z">
            <w:rPr>
              <w:ins w:id="312" w:author="Zbigniew Kukowski" w:date="2016-06-14T16:08:00Z"/>
              <w:del w:id="313" w:author="Kiran Sangal (Mindtree)" w:date="2016-06-28T14:21:00Z"/>
            </w:rPr>
          </w:rPrChange>
        </w:rPr>
      </w:pPr>
      <w:ins w:id="314" w:author="Zbigniew Kukowski" w:date="2016-06-14T16:08:00Z">
        <w:del w:id="315" w:author="Kiran Sangal (Mindtree)" w:date="2016-06-28T14:21:00Z">
          <w:r w:rsidRPr="00C6592D" w:rsidDel="008735B4">
            <w:rPr>
              <w:rFonts w:ascii="Segoe UI" w:hAnsi="Segoe UI" w:cs="Segoe UI"/>
              <w:szCs w:val="22"/>
              <w:rPrChange w:id="316" w:author="Veeresh Appasheb Ravadi (Mindtree Consulting PVT LTD)" w:date="2016-09-06T09:08:00Z">
                <w:rPr/>
              </w:rPrChange>
            </w:rPr>
            <w:delText xml:space="preserve">In this new world, cybercriminals are well organized with the alarming emergence of state-sponsored activities, cyber-espionage and cyber terror. They have moved from broad consumer-focused malware campaigns to </w:delText>
          </w:r>
          <w:r w:rsidRPr="00C6592D" w:rsidDel="008735B4">
            <w:rPr>
              <w:rFonts w:ascii="Segoe UI" w:hAnsi="Segoe UI" w:cs="Segoe UI"/>
              <w:b/>
              <w:bCs/>
              <w:szCs w:val="22"/>
              <w:rPrChange w:id="317" w:author="Veeresh Appasheb Ravadi (Mindtree Consulting PVT LTD)" w:date="2016-09-06T09:08:00Z">
                <w:rPr>
                  <w:b/>
                  <w:bCs/>
                </w:rPr>
              </w:rPrChange>
            </w:rPr>
            <w:delText>targeting</w:delText>
          </w:r>
          <w:r w:rsidRPr="00C6592D" w:rsidDel="008735B4">
            <w:rPr>
              <w:rFonts w:ascii="Segoe UI" w:hAnsi="Segoe UI" w:cs="Segoe UI"/>
              <w:szCs w:val="22"/>
              <w:rPrChange w:id="318" w:author="Veeresh Appasheb Ravadi (Mindtree Consulting PVT LTD)" w:date="2016-09-06T09:08:00Z">
                <w:rPr/>
              </w:rPrChange>
            </w:rPr>
            <w:delText xml:space="preserve"> of specific enterprises. They are determined and </w:delText>
          </w:r>
          <w:r w:rsidRPr="00C6592D" w:rsidDel="008735B4">
            <w:rPr>
              <w:rFonts w:ascii="Segoe UI" w:hAnsi="Segoe UI" w:cs="Segoe UI"/>
              <w:b/>
              <w:bCs/>
              <w:szCs w:val="22"/>
              <w:rPrChange w:id="319" w:author="Veeresh Appasheb Ravadi (Mindtree Consulting PVT LTD)" w:date="2016-09-06T09:08:00Z">
                <w:rPr>
                  <w:b/>
                  <w:bCs/>
                </w:rPr>
              </w:rPrChange>
            </w:rPr>
            <w:delText>persistent</w:delText>
          </w:r>
          <w:r w:rsidRPr="00C6592D" w:rsidDel="008735B4">
            <w:rPr>
              <w:rFonts w:ascii="Segoe UI" w:hAnsi="Segoe UI" w:cs="Segoe UI"/>
              <w:szCs w:val="22"/>
              <w:rPrChange w:id="320" w:author="Veeresh Appasheb Ravadi (Mindtree Consulting PVT LTD)" w:date="2016-09-06T09:08:00Z">
                <w:rPr/>
              </w:rPrChange>
            </w:rPr>
            <w:delText xml:space="preserve"> in gaining entry and use </w:delText>
          </w:r>
          <w:r w:rsidRPr="00C6592D" w:rsidDel="008735B4">
            <w:rPr>
              <w:rFonts w:ascii="Segoe UI" w:hAnsi="Segoe UI" w:cs="Segoe UI"/>
              <w:b/>
              <w:bCs/>
              <w:szCs w:val="22"/>
              <w:rPrChange w:id="321" w:author="Veeresh Appasheb Ravadi (Mindtree Consulting PVT LTD)" w:date="2016-09-06T09:08:00Z">
                <w:rPr>
                  <w:b/>
                  <w:bCs/>
                </w:rPr>
              </w:rPrChange>
            </w:rPr>
            <w:delText>advanced</w:delText>
          </w:r>
          <w:r w:rsidRPr="00C6592D" w:rsidDel="008735B4">
            <w:rPr>
              <w:rFonts w:ascii="Segoe UI" w:hAnsi="Segoe UI" w:cs="Segoe UI"/>
              <w:szCs w:val="22"/>
              <w:rPrChange w:id="322" w:author="Veeresh Appasheb Ravadi (Mindtree Consulting PVT LTD)" w:date="2016-09-06T09:08:00Z">
                <w:rPr/>
              </w:rPrChange>
            </w:rPr>
            <w:delText xml:space="preserve"> purposely crafted tools to obtain the enterprise intellectual property or cause deliberate harm.</w:delText>
          </w:r>
        </w:del>
      </w:ins>
    </w:p>
    <w:p w14:paraId="5C54388A" w14:textId="162DA258" w:rsidR="00DF5557" w:rsidRPr="00C6592D" w:rsidDel="008735B4" w:rsidRDefault="00DF5557">
      <w:pPr>
        <w:spacing w:after="0"/>
        <w:rPr>
          <w:ins w:id="323" w:author="Zbigniew Kukowski" w:date="2016-06-14T16:08:00Z"/>
          <w:del w:id="324" w:author="Kiran Sangal (Mindtree)" w:date="2016-06-28T14:21:00Z"/>
          <w:rFonts w:ascii="Segoe UI" w:hAnsi="Segoe UI" w:cs="Segoe UI"/>
          <w:szCs w:val="22"/>
          <w:rPrChange w:id="325" w:author="Veeresh Appasheb Ravadi (Mindtree Consulting PVT LTD)" w:date="2016-09-06T09:08:00Z">
            <w:rPr>
              <w:ins w:id="326" w:author="Zbigniew Kukowski" w:date="2016-06-14T16:08:00Z"/>
              <w:del w:id="327" w:author="Kiran Sangal (Mindtree)" w:date="2016-06-28T14:21:00Z"/>
            </w:rPr>
          </w:rPrChange>
        </w:rPr>
      </w:pPr>
    </w:p>
    <w:p w14:paraId="77A7A376" w14:textId="42B9DAB1" w:rsidR="00933C92" w:rsidRPr="00C6592D" w:rsidDel="008735B4" w:rsidRDefault="00DF5557">
      <w:pPr>
        <w:spacing w:after="0"/>
        <w:rPr>
          <w:ins w:id="328" w:author="Zbigniew Kukowski" w:date="2016-06-14T15:10:00Z"/>
          <w:del w:id="329" w:author="Kiran Sangal (Mindtree)" w:date="2016-06-28T14:21:00Z"/>
          <w:rFonts w:ascii="Segoe UI" w:hAnsi="Segoe UI" w:cs="Segoe UI"/>
          <w:szCs w:val="22"/>
          <w:rPrChange w:id="330" w:author="Veeresh Appasheb Ravadi (Mindtree Consulting PVT LTD)" w:date="2016-09-06T09:08:00Z">
            <w:rPr>
              <w:ins w:id="331" w:author="Zbigniew Kukowski" w:date="2016-06-14T15:10:00Z"/>
              <w:del w:id="332" w:author="Kiran Sangal (Mindtree)" w:date="2016-06-28T14:21:00Z"/>
            </w:rPr>
          </w:rPrChange>
        </w:rPr>
      </w:pPr>
      <w:ins w:id="333" w:author="Zbigniew Kukowski" w:date="2016-06-14T16:06:00Z">
        <w:del w:id="334" w:author="Kiran Sangal (Mindtree)" w:date="2016-06-28T14:21:00Z">
          <w:r w:rsidRPr="00C6592D" w:rsidDel="008735B4">
            <w:rPr>
              <w:rFonts w:ascii="Segoe UI" w:hAnsi="Segoe UI" w:cs="Segoe UI"/>
              <w:noProof/>
              <w:szCs w:val="22"/>
              <w:rPrChange w:id="335" w:author="Veeresh Appasheb Ravadi (Mindtree Consulting PVT LTD)" w:date="2016-09-06T09:08:00Z">
                <w:rPr>
                  <w:noProof/>
                </w:rPr>
              </w:rPrChange>
            </w:rPr>
            <w:drawing>
              <wp:inline distT="0" distB="0" distL="0" distR="0" wp14:anchorId="3388F497" wp14:editId="6F8951C1">
                <wp:extent cx="6686220" cy="29559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ttacks.png"/>
                        <pic:cNvPicPr/>
                      </pic:nvPicPr>
                      <pic:blipFill>
                        <a:blip r:embed="rId24"/>
                        <a:stretch>
                          <a:fillRect/>
                        </a:stretch>
                      </pic:blipFill>
                      <pic:spPr>
                        <a:xfrm>
                          <a:off x="0" y="0"/>
                          <a:ext cx="6716861" cy="2969471"/>
                        </a:xfrm>
                        <a:prstGeom prst="rect">
                          <a:avLst/>
                        </a:prstGeom>
                      </pic:spPr>
                    </pic:pic>
                  </a:graphicData>
                </a:graphic>
              </wp:inline>
            </w:drawing>
          </w:r>
        </w:del>
      </w:ins>
    </w:p>
    <w:p w14:paraId="2CC936D2" w14:textId="143DDAFA" w:rsidR="00933C92" w:rsidRPr="00C6592D" w:rsidDel="008735B4" w:rsidRDefault="00933C92">
      <w:pPr>
        <w:rPr>
          <w:ins w:id="336" w:author="Zbigniew Kukowski" w:date="2016-06-14T16:05:00Z"/>
          <w:del w:id="337" w:author="Kiran Sangal (Mindtree)" w:date="2016-06-28T14:21:00Z"/>
          <w:rFonts w:ascii="Segoe UI" w:hAnsi="Segoe UI" w:cs="Segoe UI"/>
          <w:szCs w:val="22"/>
          <w:rPrChange w:id="338" w:author="Veeresh Appasheb Ravadi (Mindtree Consulting PVT LTD)" w:date="2016-09-06T09:08:00Z">
            <w:rPr>
              <w:ins w:id="339" w:author="Zbigniew Kukowski" w:date="2016-06-14T16:05:00Z"/>
              <w:del w:id="340" w:author="Kiran Sangal (Mindtree)" w:date="2016-06-28T14:21:00Z"/>
            </w:rPr>
          </w:rPrChange>
        </w:rPr>
      </w:pPr>
      <w:ins w:id="341" w:author="Zbigniew Kukowski" w:date="2016-06-14T15:10:00Z">
        <w:del w:id="342" w:author="Kiran Sangal (Mindtree)" w:date="2016-06-28T14:21:00Z">
          <w:r w:rsidRPr="00C6592D" w:rsidDel="008735B4">
            <w:rPr>
              <w:rFonts w:ascii="Segoe UI" w:hAnsi="Segoe UI" w:cs="Segoe UI"/>
              <w:szCs w:val="22"/>
              <w:rPrChange w:id="343" w:author="Veeresh Appasheb Ravadi (Mindtree Consulting PVT LTD)" w:date="2016-09-06T09:08:00Z">
                <w:rPr/>
              </w:rPrChange>
            </w:rPr>
            <w:delText xml:space="preserve">Attackers collect intelligence on their enterprise targets and use sophisticated, purposely crafted implants to ensure </w:delText>
          </w:r>
          <w:r w:rsidRPr="00C6592D" w:rsidDel="008735B4">
            <w:rPr>
              <w:rFonts w:ascii="Segoe UI" w:hAnsi="Segoe UI" w:cs="Segoe UI"/>
              <w:b/>
              <w:bCs/>
              <w:szCs w:val="22"/>
              <w:rPrChange w:id="344" w:author="Veeresh Appasheb Ravadi (Mindtree Consulting PVT LTD)" w:date="2016-09-06T09:08:00Z">
                <w:rPr>
                  <w:b/>
                  <w:bCs/>
                </w:rPr>
              </w:rPrChange>
            </w:rPr>
            <w:delText>they can bypass any preventive security technology deployed</w:delText>
          </w:r>
          <w:r w:rsidRPr="00C6592D" w:rsidDel="008735B4">
            <w:rPr>
              <w:rFonts w:ascii="Segoe UI" w:hAnsi="Segoe UI" w:cs="Segoe UI"/>
              <w:szCs w:val="22"/>
              <w:rPrChange w:id="345" w:author="Veeresh Appasheb Ravadi (Mindtree Consulting PVT LTD)" w:date="2016-09-06T09:08:00Z">
                <w:rPr/>
              </w:rPrChange>
            </w:rPr>
            <w:delText xml:space="preserve">. Attackers </w:delText>
          </w:r>
          <w:r w:rsidRPr="00C6592D" w:rsidDel="008735B4">
            <w:rPr>
              <w:rFonts w:ascii="Segoe UI" w:hAnsi="Segoe UI" w:cs="Segoe UI"/>
              <w:b/>
              <w:bCs/>
              <w:szCs w:val="22"/>
              <w:rPrChange w:id="346" w:author="Veeresh Appasheb Ravadi (Mindtree Consulting PVT LTD)" w:date="2016-09-06T09:08:00Z">
                <w:rPr>
                  <w:b/>
                  <w:bCs/>
                </w:rPr>
              </w:rPrChange>
            </w:rPr>
            <w:delText>use zero-day vulnerabilities</w:delText>
          </w:r>
          <w:r w:rsidRPr="00C6592D" w:rsidDel="008735B4">
            <w:rPr>
              <w:rFonts w:ascii="Segoe UI" w:hAnsi="Segoe UI" w:cs="Segoe UI"/>
              <w:szCs w:val="22"/>
              <w:rPrChange w:id="347" w:author="Veeresh Appasheb Ravadi (Mindtree Consulting PVT LTD)" w:date="2016-09-06T09:08:00Z">
                <w:rPr/>
              </w:rPrChange>
            </w:rPr>
            <w:delText xml:space="preserve"> and </w:delText>
          </w:r>
          <w:r w:rsidRPr="00C6592D" w:rsidDel="008735B4">
            <w:rPr>
              <w:rFonts w:ascii="Segoe UI" w:hAnsi="Segoe UI" w:cs="Segoe UI"/>
              <w:b/>
              <w:bCs/>
              <w:szCs w:val="22"/>
              <w:rPrChange w:id="348" w:author="Veeresh Appasheb Ravadi (Mindtree Consulting PVT LTD)" w:date="2016-09-06T09:08:00Z">
                <w:rPr>
                  <w:b/>
                  <w:bCs/>
                </w:rPr>
              </w:rPrChange>
            </w:rPr>
            <w:delText>leverage social engineering</w:delText>
          </w:r>
          <w:r w:rsidRPr="00C6592D" w:rsidDel="008735B4">
            <w:rPr>
              <w:rFonts w:ascii="Segoe UI" w:hAnsi="Segoe UI" w:cs="Segoe UI"/>
              <w:szCs w:val="22"/>
              <w:rPrChange w:id="349" w:author="Veeresh Appasheb Ravadi (Mindtree Consulting PVT LTD)" w:date="2016-09-06T09:08:00Z">
                <w:rPr/>
              </w:rPrChange>
            </w:rPr>
            <w:delText xml:space="preserve"> to trick users and gain control of endpoints. Today, many attackers </w:delText>
          </w:r>
          <w:r w:rsidRPr="00C6592D" w:rsidDel="008735B4">
            <w:rPr>
              <w:rFonts w:ascii="Segoe UI" w:hAnsi="Segoe UI" w:cs="Segoe UI"/>
              <w:b/>
              <w:bCs/>
              <w:szCs w:val="22"/>
              <w:rPrChange w:id="350" w:author="Veeresh Appasheb Ravadi (Mindtree Consulting PVT LTD)" w:date="2016-09-06T09:08:00Z">
                <w:rPr>
                  <w:b/>
                  <w:bCs/>
                </w:rPr>
              </w:rPrChange>
            </w:rPr>
            <w:delText>hack without using malware</w:delText>
          </w:r>
          <w:r w:rsidRPr="00C6592D" w:rsidDel="008735B4">
            <w:rPr>
              <w:rFonts w:ascii="Segoe UI" w:hAnsi="Segoe UI" w:cs="Segoe UI"/>
              <w:szCs w:val="22"/>
              <w:rPrChange w:id="351" w:author="Veeresh Appasheb Ravadi (Mindtree Consulting PVT LTD)" w:date="2016-09-06T09:08:00Z">
                <w:rPr/>
              </w:rPrChange>
            </w:rPr>
            <w:delText xml:space="preserve"> and run in memory to avoid hitting the disk, getting detected by Anti-Virus or other file based defenses.</w:delText>
          </w:r>
        </w:del>
      </w:ins>
      <w:ins w:id="352" w:author="Zbigniew Kukowski" w:date="2016-06-14T15:11:00Z">
        <w:del w:id="353" w:author="Kiran Sangal (Mindtree)" w:date="2016-06-28T14:21:00Z">
          <w:r w:rsidRPr="00C6592D" w:rsidDel="008735B4">
            <w:rPr>
              <w:rFonts w:ascii="Segoe UI" w:hAnsi="Segoe UI" w:cs="Segoe UI"/>
              <w:szCs w:val="22"/>
              <w:rPrChange w:id="354" w:author="Veeresh Appasheb Ravadi (Mindtree Consulting PVT LTD)" w:date="2016-09-06T09:08:00Z">
                <w:rPr/>
              </w:rPrChange>
            </w:rPr>
            <w:delText xml:space="preserve"> </w:delText>
          </w:r>
        </w:del>
      </w:ins>
    </w:p>
    <w:p w14:paraId="3116D8EE" w14:textId="24066763" w:rsidR="00DF5557" w:rsidRPr="00C6592D" w:rsidDel="008735B4" w:rsidRDefault="00DF5557">
      <w:pPr>
        <w:rPr>
          <w:ins w:id="355" w:author="Zbigniew Kukowski" w:date="2016-06-14T15:11:00Z"/>
          <w:del w:id="356" w:author="Kiran Sangal (Mindtree)" w:date="2016-06-28T14:21:00Z"/>
          <w:rFonts w:ascii="Segoe UI" w:hAnsi="Segoe UI" w:cs="Segoe UI"/>
          <w:szCs w:val="22"/>
          <w:rPrChange w:id="357" w:author="Veeresh Appasheb Ravadi (Mindtree Consulting PVT LTD)" w:date="2016-09-06T09:08:00Z">
            <w:rPr>
              <w:ins w:id="358" w:author="Zbigniew Kukowski" w:date="2016-06-14T15:11:00Z"/>
              <w:del w:id="359" w:author="Kiran Sangal (Mindtree)" w:date="2016-06-28T14:21:00Z"/>
            </w:rPr>
          </w:rPrChange>
        </w:rPr>
      </w:pPr>
    </w:p>
    <w:p w14:paraId="1738D197" w14:textId="540BCA4D" w:rsidR="00933C92" w:rsidRPr="00C6592D" w:rsidDel="008735B4" w:rsidRDefault="00933C92">
      <w:pPr>
        <w:rPr>
          <w:ins w:id="360" w:author="Zbigniew Kukowski" w:date="2016-06-14T15:11:00Z"/>
          <w:del w:id="361" w:author="Kiran Sangal (Mindtree)" w:date="2016-06-28T14:21:00Z"/>
          <w:rFonts w:ascii="Segoe UI" w:hAnsi="Segoe UI" w:cs="Segoe UI"/>
          <w:szCs w:val="22"/>
          <w:rPrChange w:id="362" w:author="Veeresh Appasheb Ravadi (Mindtree Consulting PVT LTD)" w:date="2016-09-06T09:08:00Z">
            <w:rPr>
              <w:ins w:id="363" w:author="Zbigniew Kukowski" w:date="2016-06-14T15:11:00Z"/>
              <w:del w:id="364" w:author="Kiran Sangal (Mindtree)" w:date="2016-06-28T14:21:00Z"/>
            </w:rPr>
          </w:rPrChange>
        </w:rPr>
      </w:pPr>
      <w:ins w:id="365" w:author="Zbigniew Kukowski" w:date="2016-06-14T15:11:00Z">
        <w:del w:id="366" w:author="Kiran Sangal (Mindtree)" w:date="2016-06-28T14:21:00Z">
          <w:r w:rsidRPr="00C6592D" w:rsidDel="008735B4">
            <w:rPr>
              <w:rFonts w:ascii="Segoe UI" w:hAnsi="Segoe UI" w:cs="Segoe UI"/>
              <w:szCs w:val="22"/>
              <w:rPrChange w:id="367" w:author="Veeresh Appasheb Ravadi (Mindtree Consulting PVT LTD)" w:date="2016-09-06T09:08:00Z">
                <w:rPr/>
              </w:rPrChange>
            </w:rPr>
            <w:delText xml:space="preserve">Historically vulnerable applications have made investments in </w:delText>
          </w:r>
          <w:r w:rsidRPr="00C6592D" w:rsidDel="008735B4">
            <w:rPr>
              <w:rFonts w:ascii="Segoe UI" w:hAnsi="Segoe UI" w:cs="Segoe UI"/>
              <w:b/>
              <w:szCs w:val="22"/>
              <w:rPrChange w:id="368" w:author="Veeresh Appasheb Ravadi (Mindtree Consulting PVT LTD)" w:date="2016-09-06T09:08:00Z">
                <w:rPr>
                  <w:b/>
                </w:rPr>
              </w:rPrChange>
            </w:rPr>
            <w:delText>sandboxing</w:delText>
          </w:r>
          <w:r w:rsidRPr="00C6592D" w:rsidDel="008735B4">
            <w:rPr>
              <w:rFonts w:ascii="Segoe UI" w:hAnsi="Segoe UI" w:cs="Segoe UI"/>
              <w:szCs w:val="22"/>
              <w:rPrChange w:id="369" w:author="Veeresh Appasheb Ravadi (Mindtree Consulting PVT LTD)" w:date="2016-09-06T09:08:00Z">
                <w:rPr/>
              </w:rPrChange>
            </w:rPr>
            <w:delText xml:space="preserve">, though those sandboxes are often </w:delText>
          </w:r>
          <w:r w:rsidRPr="00C6592D" w:rsidDel="008735B4">
            <w:rPr>
              <w:rFonts w:ascii="Segoe UI" w:hAnsi="Segoe UI" w:cs="Segoe UI"/>
              <w:b/>
              <w:szCs w:val="22"/>
              <w:rPrChange w:id="370" w:author="Veeresh Appasheb Ravadi (Mindtree Consulting PVT LTD)" w:date="2016-09-06T09:08:00Z">
                <w:rPr/>
              </w:rPrChange>
            </w:rPr>
            <w:delText xml:space="preserve">escaped and they don’t protect the host from </w:delText>
          </w:r>
          <w:r w:rsidRPr="00C6592D" w:rsidDel="008735B4">
            <w:rPr>
              <w:rFonts w:ascii="Segoe UI" w:hAnsi="Segoe UI" w:cs="Segoe UI"/>
              <w:b/>
              <w:szCs w:val="22"/>
              <w:rPrChange w:id="371" w:author="Veeresh Appasheb Ravadi (Mindtree Consulting PVT LTD)" w:date="2016-09-06T09:08:00Z">
                <w:rPr>
                  <w:b/>
                </w:rPr>
              </w:rPrChange>
            </w:rPr>
            <w:delText>kernel attacks</w:delText>
          </w:r>
          <w:r w:rsidRPr="00C6592D" w:rsidDel="008735B4">
            <w:rPr>
              <w:rFonts w:ascii="Segoe UI" w:hAnsi="Segoe UI" w:cs="Segoe UI"/>
              <w:szCs w:val="22"/>
              <w:rPrChange w:id="372" w:author="Veeresh Appasheb Ravadi (Mindtree Consulting PVT LTD)" w:date="2016-09-06T09:08:00Z">
                <w:rPr/>
              </w:rPrChange>
            </w:rPr>
            <w:delText>.</w:delText>
          </w:r>
        </w:del>
      </w:ins>
    </w:p>
    <w:p w14:paraId="26483FFC" w14:textId="7A08CC6E" w:rsidR="00DF5557" w:rsidRPr="00C6592D" w:rsidDel="008735B4" w:rsidRDefault="00DF5557">
      <w:pPr>
        <w:rPr>
          <w:ins w:id="373" w:author="Zbigniew Kukowski" w:date="2016-06-14T16:06:00Z"/>
          <w:del w:id="374" w:author="Kiran Sangal (Mindtree)" w:date="2016-06-28T14:21:00Z"/>
          <w:rFonts w:ascii="Segoe UI" w:hAnsi="Segoe UI" w:cs="Segoe UI"/>
          <w:szCs w:val="22"/>
          <w:rPrChange w:id="375" w:author="Veeresh Appasheb Ravadi (Mindtree Consulting PVT LTD)" w:date="2016-09-06T09:08:00Z">
            <w:rPr>
              <w:ins w:id="376" w:author="Zbigniew Kukowski" w:date="2016-06-14T16:06:00Z"/>
              <w:del w:id="377" w:author="Kiran Sangal (Mindtree)" w:date="2016-06-28T14:21:00Z"/>
            </w:rPr>
          </w:rPrChange>
        </w:rPr>
      </w:pPr>
      <w:ins w:id="378" w:author="Zbigniew Kukowski" w:date="2016-06-14T16:06:00Z">
        <w:del w:id="379" w:author="Kiran Sangal (Mindtree)" w:date="2016-06-28T14:21:00Z">
          <w:r w:rsidRPr="00C6592D" w:rsidDel="008735B4">
            <w:rPr>
              <w:rFonts w:ascii="Segoe UI" w:hAnsi="Segoe UI" w:cs="Segoe UI"/>
              <w:szCs w:val="22"/>
              <w:rPrChange w:id="380" w:author="Veeresh Appasheb Ravadi (Mindtree Consulting PVT LTD)" w:date="2016-09-06T09:08:00Z">
                <w:rPr/>
              </w:rPrChange>
            </w:rPr>
            <w:delText xml:space="preserve">Hardware-based container approach that isolates browsers and applications that deal with </w:delText>
          </w:r>
          <w:r w:rsidRPr="00C6592D" w:rsidDel="008735B4">
            <w:rPr>
              <w:rFonts w:ascii="Segoe UI" w:hAnsi="Segoe UI" w:cs="Segoe UI"/>
              <w:b/>
              <w:szCs w:val="22"/>
              <w:rPrChange w:id="381" w:author="Veeresh Appasheb Ravadi (Mindtree Consulting PVT LTD)" w:date="2016-09-06T09:08:00Z">
                <w:rPr>
                  <w:b/>
                </w:rPr>
              </w:rPrChange>
            </w:rPr>
            <w:delText>untrusted content</w:delText>
          </w:r>
          <w:r w:rsidRPr="00C6592D" w:rsidDel="008735B4">
            <w:rPr>
              <w:rFonts w:ascii="Segoe UI" w:hAnsi="Segoe UI" w:cs="Segoe UI"/>
              <w:szCs w:val="22"/>
              <w:rPrChange w:id="382" w:author="Veeresh Appasheb Ravadi (Mindtree Consulting PVT LTD)" w:date="2016-09-06T09:08:00Z">
                <w:rPr/>
              </w:rPrChange>
            </w:rPr>
            <w:delText xml:space="preserve"> from the host OS provides the protection needed to defend the host and the enterprise from this attack trend.</w:delText>
          </w:r>
        </w:del>
      </w:ins>
    </w:p>
    <w:p w14:paraId="5A3C8F36" w14:textId="2317DCE4" w:rsidR="00945695" w:rsidRPr="00C6592D" w:rsidDel="00E57977" w:rsidRDefault="00497F00">
      <w:pPr>
        <w:pStyle w:val="AuthorGuidance"/>
        <w:rPr>
          <w:del w:id="383" w:author="Zbigniew Kukowski" w:date="2016-06-14T14:58:00Z"/>
          <w:rFonts w:ascii="Segoe UI" w:hAnsi="Segoe UI" w:cs="Segoe UI"/>
          <w:szCs w:val="22"/>
          <w:rPrChange w:id="384" w:author="Veeresh Appasheb Ravadi (Mindtree Consulting PVT LTD)" w:date="2016-09-06T09:08:00Z">
            <w:rPr>
              <w:del w:id="385" w:author="Zbigniew Kukowski" w:date="2016-06-14T14:58:00Z"/>
            </w:rPr>
          </w:rPrChange>
        </w:rPr>
      </w:pPr>
      <w:commentRangeStart w:id="386"/>
      <w:del w:id="387" w:author="Zbigniew Kukowski" w:date="2016-06-14T14:58:00Z">
        <w:r w:rsidRPr="00C6592D" w:rsidDel="00E57977">
          <w:rPr>
            <w:rFonts w:ascii="Segoe UI" w:hAnsi="Segoe UI" w:cs="Segoe UI"/>
            <w:i w:val="0"/>
            <w:szCs w:val="22"/>
            <w:rPrChange w:id="388" w:author="Veeresh Appasheb Ravadi (Mindtree Consulting PVT LTD)" w:date="2016-09-06T09:08:00Z">
              <w:rPr>
                <w:i w:val="0"/>
              </w:rPr>
            </w:rPrChange>
          </w:rPr>
          <w:delText>&lt;Describe the current landscape that is used as a justification for our investment. Ensure that the gap we are addressing is explicitly identified&gt;</w:delText>
        </w:r>
        <w:commentRangeEnd w:id="386"/>
        <w:r w:rsidR="00BA5DEF" w:rsidRPr="00C6592D" w:rsidDel="00E57977">
          <w:rPr>
            <w:rStyle w:val="CommentReference"/>
            <w:rFonts w:ascii="Segoe UI" w:hAnsi="Segoe UI" w:cs="Segoe UI"/>
            <w:color w:val="595959"/>
            <w:sz w:val="22"/>
            <w:szCs w:val="22"/>
            <w:rPrChange w:id="389" w:author="Veeresh Appasheb Ravadi (Mindtree Consulting PVT LTD)" w:date="2016-09-06T09:08:00Z">
              <w:rPr>
                <w:rStyle w:val="CommentReference"/>
                <w:color w:val="595959"/>
              </w:rPr>
            </w:rPrChange>
          </w:rPr>
          <w:commentReference w:id="386"/>
        </w:r>
      </w:del>
    </w:p>
    <w:p w14:paraId="0290E08D" w14:textId="7E2702B4" w:rsidR="00DC2398" w:rsidRPr="00C6592D" w:rsidDel="00EF00A7" w:rsidRDefault="00EF00A7">
      <w:pPr>
        <w:rPr>
          <w:del w:id="390" w:author="Veeresh Appasheb Ravadi (Mindtree Consulting PVT LTD)" w:date="2016-09-06T14:08:00Z"/>
          <w:rFonts w:ascii="Segoe UI" w:hAnsi="Segoe UI" w:cs="Segoe UI"/>
          <w:szCs w:val="22"/>
          <w:rPrChange w:id="391" w:author="Veeresh Appasheb Ravadi (Mindtree Consulting PVT LTD)" w:date="2016-09-06T09:08:00Z">
            <w:rPr>
              <w:del w:id="392" w:author="Veeresh Appasheb Ravadi (Mindtree Consulting PVT LTD)" w:date="2016-09-06T14:08:00Z"/>
            </w:rPr>
          </w:rPrChange>
        </w:rPr>
      </w:pPr>
      <w:ins w:id="393" w:author="Veeresh Appasheb Ravadi (Mindtree Consulting PVT LTD)" w:date="2016-09-06T14:08:00Z">
        <w:r>
          <w:tab/>
        </w:r>
      </w:ins>
    </w:p>
    <w:p w14:paraId="358E2A7C" w14:textId="5ADC7036" w:rsidR="00DE4433" w:rsidRPr="00EF00A7" w:rsidDel="00FD5498" w:rsidRDefault="004C5E32">
      <w:pPr>
        <w:ind w:left="0"/>
        <w:rPr>
          <w:del w:id="394" w:author="Veeresh Appasheb Ravadi (Mindtree Consulting PVT LTD)" w:date="2016-09-06T14:07:00Z"/>
          <w:rPrChange w:id="395" w:author="Veeresh Appasheb Ravadi (Mindtree Consulting PVT LTD)" w:date="2016-09-06T14:08:00Z">
            <w:rPr>
              <w:del w:id="396" w:author="Veeresh Appasheb Ravadi (Mindtree Consulting PVT LTD)" w:date="2016-09-06T14:07:00Z"/>
            </w:rPr>
          </w:rPrChange>
        </w:rPr>
        <w:pPrChange w:id="397" w:author="Veeresh Appasheb Ravadi (Mindtree Consulting PVT LTD)" w:date="2016-09-06T14:08:00Z">
          <w:pPr>
            <w:pStyle w:val="Heading1"/>
          </w:pPr>
        </w:pPrChange>
      </w:pPr>
      <w:del w:id="398" w:author="Veeresh Appasheb Ravadi (Mindtree Consulting PVT LTD)" w:date="2016-09-06T14:07:00Z">
        <w:r w:rsidRPr="004A4E23" w:rsidDel="00FD5498">
          <w:delText>Description</w:delText>
        </w:r>
      </w:del>
      <w:ins w:id="399" w:author="Zbigniew Kukowski" w:date="2016-06-14T16:08:00Z">
        <w:del w:id="400" w:author="Veeresh Appasheb Ravadi (Mindtree Consulting PVT LTD)" w:date="2016-09-06T14:07:00Z">
          <w:r w:rsidR="00DF5557" w:rsidRPr="004A4E23" w:rsidDel="00FD5498">
            <w:delText xml:space="preserve">Hardware </w:delText>
          </w:r>
        </w:del>
      </w:ins>
      <w:ins w:id="401" w:author="Zbigniew Kukowski" w:date="2016-06-14T16:09:00Z">
        <w:del w:id="402" w:author="Veeresh Appasheb Ravadi (Mindtree Consulting PVT LTD)" w:date="2016-09-06T14:07:00Z">
          <w:r w:rsidR="00FE77AD" w:rsidRPr="00EF00A7" w:rsidDel="00FD5498">
            <w:rPr>
              <w:rPrChange w:id="403" w:author="Veeresh Appasheb Ravadi (Mindtree Consulting PVT LTD)" w:date="2016-09-06T14:08:00Z">
                <w:rPr/>
              </w:rPrChange>
            </w:rPr>
            <w:delText>Virtualization</w:delText>
          </w:r>
        </w:del>
      </w:ins>
      <w:ins w:id="404" w:author="Zbigniew Kukowski" w:date="2016-06-14T16:08:00Z">
        <w:del w:id="405" w:author="Veeresh Appasheb Ravadi (Mindtree Consulting PVT LTD)" w:date="2016-09-06T14:07:00Z">
          <w:r w:rsidR="00DF5557" w:rsidRPr="00EF00A7" w:rsidDel="00FD5498">
            <w:rPr>
              <w:rPrChange w:id="406" w:author="Veeresh Appasheb Ravadi (Mindtree Consulting PVT LTD)" w:date="2016-09-06T14:08:00Z">
                <w:rPr/>
              </w:rPrChange>
            </w:rPr>
            <w:delText xml:space="preserve"> </w:delText>
          </w:r>
        </w:del>
      </w:ins>
      <w:ins w:id="407" w:author="Zbigniew Kukowski" w:date="2016-06-14T16:09:00Z">
        <w:del w:id="408" w:author="Veeresh Appasheb Ravadi (Mindtree Consulting PVT LTD)" w:date="2016-09-06T14:07:00Z">
          <w:r w:rsidR="00FE77AD" w:rsidRPr="00EF00A7" w:rsidDel="00FD5498">
            <w:rPr>
              <w:rPrChange w:id="409" w:author="Veeresh Appasheb Ravadi (Mindtree Consulting PVT LTD)" w:date="2016-09-06T14:08:00Z">
                <w:rPr/>
              </w:rPrChange>
            </w:rPr>
            <w:delText>Secure</w:delText>
          </w:r>
        </w:del>
      </w:ins>
      <w:ins w:id="410" w:author="Zbigniew Kukowski" w:date="2016-06-14T16:10:00Z">
        <w:del w:id="411" w:author="Veeresh Appasheb Ravadi (Mindtree Consulting PVT LTD)" w:date="2016-09-06T14:07:00Z">
          <w:r w:rsidR="00FE77AD" w:rsidRPr="00EF00A7" w:rsidDel="00FD5498">
            <w:rPr>
              <w:rPrChange w:id="412" w:author="Veeresh Appasheb Ravadi (Mindtree Consulting PVT LTD)" w:date="2016-09-06T14:08:00Z">
                <w:rPr/>
              </w:rPrChange>
            </w:rPr>
            <w:delText xml:space="preserve"> Isolation</w:delText>
          </w:r>
        </w:del>
      </w:ins>
      <w:ins w:id="413" w:author="Zbigniew Kukowski" w:date="2016-06-14T16:09:00Z">
        <w:del w:id="414" w:author="Veeresh Appasheb Ravadi (Mindtree Consulting PVT LTD)" w:date="2016-09-06T14:07:00Z">
          <w:r w:rsidR="00FE77AD" w:rsidRPr="00EF00A7" w:rsidDel="00FD5498">
            <w:rPr>
              <w:rPrChange w:id="415" w:author="Veeresh Appasheb Ravadi (Mindtree Consulting PVT LTD)" w:date="2016-09-06T14:08:00Z">
                <w:rPr/>
              </w:rPrChange>
            </w:rPr>
            <w:delText xml:space="preserve"> (HV</w:delText>
          </w:r>
        </w:del>
      </w:ins>
      <w:ins w:id="416" w:author="Zbigniew Kukowski" w:date="2016-06-14T16:10:00Z">
        <w:del w:id="417" w:author="Veeresh Appasheb Ravadi (Mindtree Consulting PVT LTD)" w:date="2016-09-06T14:07:00Z">
          <w:r w:rsidR="00FE77AD" w:rsidRPr="00EF00A7" w:rsidDel="00FD5498">
            <w:rPr>
              <w:rPrChange w:id="418" w:author="Veeresh Appasheb Ravadi (Mindtree Consulting PVT LTD)" w:date="2016-09-06T14:08:00Z">
                <w:rPr/>
              </w:rPrChange>
            </w:rPr>
            <w:delText>S</w:delText>
          </w:r>
        </w:del>
      </w:ins>
      <w:ins w:id="419" w:author="Zbigniew Kukowski" w:date="2016-06-14T16:09:00Z">
        <w:del w:id="420" w:author="Veeresh Appasheb Ravadi (Mindtree Consulting PVT LTD)" w:date="2016-09-06T14:07:00Z">
          <w:r w:rsidR="00FE77AD" w:rsidRPr="00EF00A7" w:rsidDel="00FD5498">
            <w:rPr>
              <w:rPrChange w:id="421" w:author="Veeresh Appasheb Ravadi (Mindtree Consulting PVT LTD)" w:date="2016-09-06T14:08:00Z">
                <w:rPr/>
              </w:rPrChange>
            </w:rPr>
            <w:delText>I)</w:delText>
          </w:r>
        </w:del>
      </w:ins>
      <w:ins w:id="422" w:author="Kiran Sangal (Mindtree)" w:date="2016-06-29T14:27:00Z">
        <w:del w:id="423" w:author="Veeresh Appasheb Ravadi (Mindtree Consulting PVT LTD)" w:date="2016-09-06T14:07:00Z">
          <w:r w:rsidR="002D174A" w:rsidRPr="00EF00A7" w:rsidDel="00FD5498">
            <w:rPr>
              <w:rPrChange w:id="424" w:author="Veeresh Appasheb Ravadi (Mindtree Consulting PVT LTD)" w:date="2016-09-06T14:08:00Z">
                <w:rPr/>
              </w:rPrChange>
            </w:rPr>
            <w:delText>EMIE Self Service Portal</w:delText>
          </w:r>
        </w:del>
      </w:ins>
    </w:p>
    <w:p w14:paraId="453CE552" w14:textId="3F2F0977" w:rsidR="00933C92" w:rsidRPr="00EF00A7" w:rsidDel="00EF00A7" w:rsidRDefault="00933C92">
      <w:pPr>
        <w:ind w:left="0"/>
        <w:rPr>
          <w:ins w:id="425" w:author="Zbigniew Kukowski" w:date="2016-06-14T15:12:00Z"/>
          <w:del w:id="426" w:author="Veeresh Appasheb Ravadi (Mindtree Consulting PVT LTD)" w:date="2016-09-06T14:08:00Z"/>
        </w:rPr>
        <w:pPrChange w:id="427" w:author="Veeresh Appasheb Ravadi (Mindtree Consulting PVT LTD)" w:date="2016-09-06T14:08:00Z">
          <w:pPr>
            <w:spacing w:after="0"/>
          </w:pPr>
        </w:pPrChange>
      </w:pPr>
    </w:p>
    <w:p w14:paraId="1EF57CA3" w14:textId="549085B6" w:rsidR="00945695" w:rsidRPr="00C6592D" w:rsidDel="00933C92" w:rsidRDefault="00497F00">
      <w:pPr>
        <w:pStyle w:val="AuthorGuidance"/>
        <w:ind w:left="0"/>
        <w:rPr>
          <w:del w:id="428" w:author="Zbigniew Kukowski" w:date="2016-06-14T15:12:00Z"/>
        </w:rPr>
        <w:pPrChange w:id="429" w:author="Veeresh Appasheb Ravadi (Mindtree Consulting PVT LTD)" w:date="2016-09-06T14:08:00Z">
          <w:pPr>
            <w:pStyle w:val="AuthorGuidance"/>
          </w:pPr>
        </w:pPrChange>
      </w:pPr>
      <w:commentRangeStart w:id="430"/>
      <w:del w:id="431" w:author="Zbigniew Kukowski" w:date="2016-06-14T15:12:00Z">
        <w:r w:rsidRPr="00C6592D" w:rsidDel="00933C92">
          <w:rPr>
            <w:i w:val="0"/>
          </w:rPr>
          <w:delText>&lt;Describe the solution that we are investing in to address the gap identified in the Overview section. Why should the customer consider this solution i.e. what are the benefits of adopting the scenario/feature?&gt;</w:delText>
        </w:r>
        <w:commentRangeEnd w:id="430"/>
        <w:r w:rsidR="00BA5DEF" w:rsidRPr="00C6592D" w:rsidDel="00933C92">
          <w:rPr>
            <w:rStyle w:val="CommentReference"/>
            <w:color w:val="595959"/>
          </w:rPr>
          <w:commentReference w:id="430"/>
        </w:r>
      </w:del>
    </w:p>
    <w:p w14:paraId="62861CBE" w14:textId="47668A95" w:rsidR="0018776B" w:rsidRPr="00C6592D" w:rsidDel="00FE77AD" w:rsidRDefault="0018776B">
      <w:pPr>
        <w:ind w:left="0"/>
        <w:rPr>
          <w:ins w:id="432" w:author="Anup Manandhar" w:date="2016-05-17T11:50:00Z"/>
          <w:del w:id="433" w:author="Zbigniew Kukowski" w:date="2016-06-14T16:14:00Z"/>
        </w:rPr>
        <w:pPrChange w:id="434" w:author="Veeresh Appasheb Ravadi (Mindtree Consulting PVT LTD)" w:date="2016-09-06T14:08:00Z">
          <w:pPr/>
        </w:pPrChange>
      </w:pPr>
    </w:p>
    <w:p w14:paraId="6EA3F6C0" w14:textId="45DD451B" w:rsidR="00FE77AD" w:rsidRPr="00C6592D" w:rsidRDefault="007D46A4">
      <w:pPr>
        <w:ind w:left="0"/>
        <w:rPr>
          <w:ins w:id="435" w:author="Zbigniew Kukowski" w:date="2016-06-14T16:15:00Z"/>
        </w:rPr>
        <w:pPrChange w:id="436" w:author="Veeresh Appasheb Ravadi (Mindtree Consulting PVT LTD)" w:date="2016-09-06T14:08:00Z">
          <w:pPr/>
        </w:pPrChange>
      </w:pPr>
      <w:ins w:id="437" w:author="Anup Manandhar" w:date="2016-05-17T11:50:00Z">
        <w:r w:rsidRPr="00C6592D">
          <w:t xml:space="preserve">The </w:t>
        </w:r>
      </w:ins>
      <w:ins w:id="438" w:author="Anup Manandhar" w:date="2016-05-17T11:51:00Z">
        <w:del w:id="439" w:author="Zbigniew Kukowski" w:date="2016-06-14T16:14:00Z">
          <w:r w:rsidRPr="00C6592D" w:rsidDel="00FE77AD">
            <w:delText xml:space="preserve">Enteprise </w:delText>
          </w:r>
        </w:del>
      </w:ins>
      <w:ins w:id="440" w:author="Anup Manandhar" w:date="2016-05-17T11:50:00Z">
        <w:del w:id="441" w:author="Zbigniew Kukowski" w:date="2016-06-14T16:14:00Z">
          <w:r w:rsidRPr="00C6592D" w:rsidDel="00FE77AD">
            <w:delText xml:space="preserve">App </w:delText>
          </w:r>
        </w:del>
      </w:ins>
      <w:ins w:id="442" w:author="Anup Manandhar" w:date="2016-05-17T11:51:00Z">
        <w:del w:id="443" w:author="Zbigniew Kukowski" w:date="2016-06-14T16:14:00Z">
          <w:r w:rsidRPr="00C6592D" w:rsidDel="00FE77AD">
            <w:delText>Management</w:delText>
          </w:r>
        </w:del>
      </w:ins>
      <w:ins w:id="444" w:author="Zbigniew Kukowski" w:date="2016-06-14T16:14:00Z">
        <w:del w:id="445" w:author="Kiran Sangal (Mindtree)" w:date="2016-06-29T14:51:00Z">
          <w:r w:rsidR="00FE77AD" w:rsidRPr="00C6592D" w:rsidDel="005A589E">
            <w:delText>HVSI</w:delText>
          </w:r>
        </w:del>
      </w:ins>
      <w:ins w:id="446" w:author="Anup Manandhar" w:date="2016-05-17T11:50:00Z">
        <w:del w:id="447" w:author="Kiran Sangal (Mindtree)" w:date="2016-06-29T14:51:00Z">
          <w:r w:rsidRPr="00C6592D" w:rsidDel="005A589E">
            <w:delText xml:space="preserve"> </w:delText>
          </w:r>
        </w:del>
      </w:ins>
      <w:ins w:id="448" w:author="Zbigniew Kukowski" w:date="2016-06-14T16:14:00Z">
        <w:del w:id="449" w:author="Kiran Sangal (Mindtree)" w:date="2016-06-29T14:51:00Z">
          <w:r w:rsidR="00FE77AD" w:rsidRPr="00C6592D" w:rsidDel="005A589E">
            <w:delText xml:space="preserve">is a </w:delText>
          </w:r>
        </w:del>
      </w:ins>
      <w:ins w:id="450" w:author="Kiran Sangal (Mindtree)" w:date="2016-06-29T14:51:00Z">
        <w:r w:rsidR="005A589E" w:rsidRPr="00C6592D">
          <w:t xml:space="preserve">EMIE Self Service Portal is a </w:t>
        </w:r>
      </w:ins>
      <w:ins w:id="451" w:author="Zbigniew Kukowski" w:date="2016-06-14T16:14:00Z">
        <w:del w:id="452" w:author="Kiran Sangal (Mindtree)" w:date="2016-06-29T14:52:00Z">
          <w:r w:rsidR="00FE77AD" w:rsidRPr="00C6592D" w:rsidDel="005A589E">
            <w:delText>new feature</w:delText>
          </w:r>
        </w:del>
      </w:ins>
      <w:ins w:id="453" w:author="Kiran Sangal (Mindtree)" w:date="2016-06-29T14:52:00Z">
        <w:r w:rsidR="005A589E" w:rsidRPr="00C6592D">
          <w:t>web</w:t>
        </w:r>
      </w:ins>
      <w:ins w:id="454" w:author="Zbigniew Kukowski" w:date="2016-06-14T16:14:00Z">
        <w:r w:rsidR="00FE77AD" w:rsidRPr="00C6592D">
          <w:t xml:space="preserve"> </w:t>
        </w:r>
      </w:ins>
      <w:ins w:id="455" w:author="Zbigniew Kukowski" w:date="2016-06-14T16:18:00Z">
        <w:r w:rsidR="00FE77AD" w:rsidRPr="00C6592D">
          <w:t xml:space="preserve">based </w:t>
        </w:r>
      </w:ins>
      <w:ins w:id="456" w:author="Kiran Sangal (Mindtree)" w:date="2016-06-29T14:52:00Z">
        <w:r w:rsidR="005A589E" w:rsidRPr="00C6592D">
          <w:t>application</w:t>
        </w:r>
      </w:ins>
      <w:ins w:id="457" w:author="Zbigniew Kukowski" w:date="2016-06-14T16:18:00Z">
        <w:del w:id="458" w:author="Kiran Sangal (Mindtree)" w:date="2016-06-29T14:52:00Z">
          <w:r w:rsidR="00FE77AD" w:rsidRPr="00C6592D" w:rsidDel="005A589E">
            <w:delText>upon virtualization investment made through Windows 10</w:delText>
          </w:r>
        </w:del>
      </w:ins>
      <w:ins w:id="459" w:author="Zbigniew Kukowski" w:date="2016-06-14T16:14:00Z">
        <w:r w:rsidR="00FE77AD" w:rsidRPr="00C6592D">
          <w:t>, that helps enterprise:</w:t>
        </w:r>
      </w:ins>
      <w:ins w:id="460" w:author="Anup Manandhar" w:date="2016-05-17T11:51:00Z">
        <w:del w:id="461" w:author="Zbigniew Kukowski" w:date="2016-06-14T16:14:00Z">
          <w:r w:rsidRPr="00C6592D" w:rsidDel="00FE77AD">
            <w:delText xml:space="preserve">feature </w:delText>
          </w:r>
        </w:del>
      </w:ins>
    </w:p>
    <w:p w14:paraId="4EFB143E" w14:textId="3D2712C1" w:rsidR="00FE77AD" w:rsidRPr="00C6592D" w:rsidRDefault="00FE77AD">
      <w:pPr>
        <w:pStyle w:val="ListParagraph"/>
        <w:numPr>
          <w:ilvl w:val="0"/>
          <w:numId w:val="48"/>
        </w:numPr>
        <w:rPr>
          <w:ins w:id="462" w:author="Kiran Sangal (Mindtree)" w:date="2016-06-29T15:09:00Z"/>
          <w:rPrChange w:id="463" w:author="Veeresh Appasheb Ravadi (Mindtree Consulting PVT LTD)" w:date="2016-09-06T09:08:00Z">
            <w:rPr>
              <w:ins w:id="464" w:author="Kiran Sangal (Mindtree)" w:date="2016-06-29T15:09:00Z"/>
              <w:lang w:val="en"/>
            </w:rPr>
          </w:rPrChange>
        </w:rPr>
        <w:pPrChange w:id="465" w:author="Zbigniew Kukowski" w:date="2016-06-14T16:23:00Z">
          <w:pPr/>
        </w:pPrChange>
      </w:pPr>
      <w:ins w:id="466" w:author="Zbigniew Kukowski" w:date="2016-06-14T16:16:00Z">
        <w:del w:id="467" w:author="Kiran Sangal (Mindtree)" w:date="2016-06-29T14:52:00Z">
          <w:r w:rsidRPr="00D55451" w:rsidDel="005A589E">
            <w:delText>Provide a new trust boundary for system software</w:delText>
          </w:r>
        </w:del>
      </w:ins>
      <w:ins w:id="468" w:author="Kiran Sangal (Mindtree)" w:date="2016-06-29T14:52:00Z">
        <w:r w:rsidR="005A589E" w:rsidRPr="00D55451">
          <w:t>Manage EMIE Site lists</w:t>
        </w:r>
      </w:ins>
      <w:ins w:id="469" w:author="Kiran Sangal (Mindtree)" w:date="2016-06-29T14:57:00Z">
        <w:r w:rsidR="005A589E" w:rsidRPr="004A4E23">
          <w:t xml:space="preserve"> </w:t>
        </w:r>
        <w:r w:rsidR="005A589E" w:rsidRPr="004A4E23">
          <w:rPr>
            <w:lang w:val="en"/>
          </w:rPr>
          <w:t>from any device supporting Windows 7 or greater</w:t>
        </w:r>
      </w:ins>
    </w:p>
    <w:p w14:paraId="66F17A8E" w14:textId="7B22F1D9" w:rsidR="00E731E1" w:rsidRPr="00C6592D" w:rsidRDefault="00E731E1">
      <w:pPr>
        <w:pStyle w:val="ListParagraph"/>
        <w:numPr>
          <w:ilvl w:val="0"/>
          <w:numId w:val="48"/>
        </w:numPr>
        <w:rPr>
          <w:ins w:id="470" w:author="Kiran Sangal (Mindtree)" w:date="2016-06-29T15:15:00Z"/>
          <w:rPrChange w:id="471" w:author="Veeresh Appasheb Ravadi (Mindtree Consulting PVT LTD)" w:date="2016-09-06T09:08:00Z">
            <w:rPr>
              <w:ins w:id="472" w:author="Kiran Sangal (Mindtree)" w:date="2016-06-29T15:15:00Z"/>
              <w:lang w:val="en"/>
            </w:rPr>
          </w:rPrChange>
        </w:rPr>
        <w:pPrChange w:id="473" w:author="Zbigniew Kukowski" w:date="2016-06-14T16:23:00Z">
          <w:pPr/>
        </w:pPrChange>
      </w:pPr>
      <w:ins w:id="474" w:author="Kiran Sangal (Mindtree)" w:date="2016-06-29T15:15:00Z">
        <w:r w:rsidRPr="00D55451">
          <w:t xml:space="preserve">Supports Change Requests for </w:t>
        </w:r>
      </w:ins>
      <w:ins w:id="475" w:author="Kiran Sangal (Mindtree)" w:date="2016-06-29T15:16:00Z">
        <w:r w:rsidRPr="00D55451">
          <w:t>s</w:t>
        </w:r>
      </w:ins>
      <w:ins w:id="476" w:author="Kiran Sangal (Mindtree)" w:date="2016-06-29T15:15:00Z">
        <w:r w:rsidRPr="004A4E23">
          <w:t>ite listing</w:t>
        </w:r>
      </w:ins>
    </w:p>
    <w:p w14:paraId="1F074670" w14:textId="0C6D6FBB" w:rsidR="002A30F1" w:rsidRPr="004A4E23" w:rsidRDefault="00BF7525">
      <w:pPr>
        <w:pStyle w:val="ListParagraph"/>
        <w:numPr>
          <w:ilvl w:val="0"/>
          <w:numId w:val="48"/>
        </w:numPr>
        <w:rPr>
          <w:ins w:id="477" w:author="Zbigniew Kukowski" w:date="2016-06-14T16:16:00Z"/>
        </w:rPr>
        <w:pPrChange w:id="478" w:author="Zbigniew Kukowski" w:date="2016-06-14T16:23:00Z">
          <w:pPr/>
        </w:pPrChange>
      </w:pPr>
      <w:ins w:id="479" w:author="Kiran Sangal (Mindtree)" w:date="2016-07-05T12:07:00Z">
        <w:r w:rsidRPr="00D55451">
          <w:rPr>
            <w:lang w:val="en"/>
          </w:rPr>
          <w:t>A</w:t>
        </w:r>
      </w:ins>
      <w:ins w:id="480" w:author="Kiran Sangal (Mindtree)" w:date="2016-06-29T15:09:00Z">
        <w:r w:rsidR="002A30F1" w:rsidRPr="00D55451">
          <w:rPr>
            <w:lang w:val="en"/>
          </w:rPr>
          <w:t>n On-Premise solution</w:t>
        </w:r>
      </w:ins>
      <w:ins w:id="481" w:author="Kiran Sangal (Mindtree)" w:date="2016-06-29T15:23:00Z">
        <w:r w:rsidR="00F61A95" w:rsidRPr="004A4E23">
          <w:rPr>
            <w:lang w:val="en"/>
          </w:rPr>
          <w:t>, works with no internet connection</w:t>
        </w:r>
      </w:ins>
    </w:p>
    <w:p w14:paraId="1B0E7359" w14:textId="36A6F78F" w:rsidR="00FE77AD" w:rsidRPr="00C6592D" w:rsidRDefault="00FE77AD">
      <w:pPr>
        <w:pStyle w:val="ListParagraph"/>
        <w:numPr>
          <w:ilvl w:val="0"/>
          <w:numId w:val="48"/>
        </w:numPr>
        <w:rPr>
          <w:ins w:id="482" w:author="Kiran Sangal (Mindtree)" w:date="2016-06-29T14:54:00Z"/>
          <w:rPrChange w:id="483" w:author="Veeresh Appasheb Ravadi (Mindtree Consulting PVT LTD)" w:date="2016-09-06T09:08:00Z">
            <w:rPr>
              <w:ins w:id="484" w:author="Kiran Sangal (Mindtree)" w:date="2016-06-29T14:54:00Z"/>
            </w:rPr>
          </w:rPrChange>
        </w:rPr>
        <w:pPrChange w:id="485" w:author="Zbigniew Kukowski" w:date="2016-06-14T16:23:00Z">
          <w:pPr/>
        </w:pPrChange>
      </w:pPr>
      <w:ins w:id="486" w:author="Zbigniew Kukowski" w:date="2016-06-14T16:16:00Z">
        <w:r w:rsidRPr="00C6592D">
          <w:rPr>
            <w:rPrChange w:id="487" w:author="Veeresh Appasheb Ravadi (Mindtree Consulting PVT LTD)" w:date="2016-09-06T09:08:00Z">
              <w:rPr/>
            </w:rPrChange>
          </w:rPr>
          <w:t xml:space="preserve">Provides </w:t>
        </w:r>
        <w:del w:id="488" w:author="Kiran Sangal (Mindtree)" w:date="2016-06-29T14:53:00Z">
          <w:r w:rsidRPr="00C6592D" w:rsidDel="005A589E">
            <w:rPr>
              <w:rPrChange w:id="489" w:author="Veeresh Appasheb Ravadi (Mindtree Consulting PVT LTD)" w:date="2016-09-06T09:08:00Z">
                <w:rPr/>
              </w:rPrChange>
            </w:rPr>
            <w:delText>an isolated execution environment for user activity</w:delText>
          </w:r>
        </w:del>
      </w:ins>
      <w:ins w:id="490" w:author="Kiran Sangal (Mindtree)" w:date="2016-06-29T14:53:00Z">
        <w:r w:rsidR="005A589E" w:rsidRPr="00C6592D">
          <w:rPr>
            <w:rPrChange w:id="491" w:author="Veeresh Appasheb Ravadi (Mindtree Consulting PVT LTD)" w:date="2016-09-06T09:08:00Z">
              <w:rPr/>
            </w:rPrChange>
          </w:rPr>
          <w:t xml:space="preserve">a </w:t>
        </w:r>
      </w:ins>
      <w:ins w:id="492" w:author="Kiran Sangal (Mindtree)" w:date="2016-06-29T15:16:00Z">
        <w:r w:rsidR="007F2D14" w:rsidRPr="00C6592D">
          <w:rPr>
            <w:rPrChange w:id="493" w:author="Veeresh Appasheb Ravadi (Mindtree Consulting PVT LTD)" w:date="2016-09-06T09:08:00Z">
              <w:rPr/>
            </w:rPrChange>
          </w:rPr>
          <w:t xml:space="preserve">role based governance </w:t>
        </w:r>
      </w:ins>
      <w:ins w:id="494" w:author="Kiran Sangal (Mindtree)" w:date="2016-06-29T14:53:00Z">
        <w:r w:rsidR="005A589E" w:rsidRPr="00C6592D">
          <w:rPr>
            <w:rPrChange w:id="495" w:author="Veeresh Appasheb Ravadi (Mindtree Consulting PVT LTD)" w:date="2016-09-06T09:08:00Z">
              <w:rPr/>
            </w:rPrChange>
          </w:rPr>
          <w:t>model for maintaining site listings</w:t>
        </w:r>
      </w:ins>
    </w:p>
    <w:p w14:paraId="64C91FC1" w14:textId="69A496DE" w:rsidR="005A589E" w:rsidRPr="00C6592D" w:rsidDel="00F61A95" w:rsidRDefault="00F61A95">
      <w:pPr>
        <w:pStyle w:val="ListParagraph"/>
        <w:numPr>
          <w:ilvl w:val="0"/>
          <w:numId w:val="48"/>
        </w:numPr>
        <w:rPr>
          <w:del w:id="496" w:author="Kiran Sangal (Mindtree)" w:date="2016-06-29T15:26:00Z"/>
          <w:rPrChange w:id="497" w:author="Veeresh Appasheb Ravadi (Mindtree Consulting PVT LTD)" w:date="2016-09-06T09:08:00Z">
            <w:rPr>
              <w:del w:id="498" w:author="Kiran Sangal (Mindtree)" w:date="2016-06-29T15:26:00Z"/>
            </w:rPr>
          </w:rPrChange>
        </w:rPr>
        <w:pPrChange w:id="499" w:author="Zbigniew Kukowski" w:date="2016-06-14T16:23:00Z">
          <w:pPr/>
        </w:pPrChange>
      </w:pPr>
      <w:ins w:id="500" w:author="Kiran Sangal (Mindtree)" w:date="2016-06-29T15:26:00Z">
        <w:r w:rsidRPr="00C6592D">
          <w:rPr>
            <w:rPrChange w:id="501" w:author="Veeresh Appasheb Ravadi (Mindtree Consulting PVT LTD)" w:date="2016-09-06T09:08:00Z">
              <w:rPr/>
            </w:rPrChange>
          </w:rPr>
          <w:t>Test the configuration settings before releasing to a live environment</w:t>
        </w:r>
      </w:ins>
    </w:p>
    <w:p w14:paraId="1BD2F25E" w14:textId="77777777" w:rsidR="00F61A95" w:rsidRPr="00C6592D" w:rsidRDefault="00F61A95">
      <w:pPr>
        <w:pStyle w:val="ListParagraph"/>
        <w:numPr>
          <w:ilvl w:val="0"/>
          <w:numId w:val="48"/>
        </w:numPr>
        <w:rPr>
          <w:ins w:id="502" w:author="Kiran Sangal (Mindtree)" w:date="2016-06-29T15:26:00Z"/>
          <w:rPrChange w:id="503" w:author="Veeresh Appasheb Ravadi (Mindtree Consulting PVT LTD)" w:date="2016-09-06T09:08:00Z">
            <w:rPr>
              <w:ins w:id="504" w:author="Kiran Sangal (Mindtree)" w:date="2016-06-29T15:26:00Z"/>
            </w:rPr>
          </w:rPrChange>
        </w:rPr>
        <w:pPrChange w:id="505" w:author="Zbigniew Kukowski" w:date="2016-06-14T16:23:00Z">
          <w:pPr/>
        </w:pPrChange>
      </w:pPr>
    </w:p>
    <w:p w14:paraId="43661560" w14:textId="2D52CB7F" w:rsidR="00FE77AD" w:rsidRPr="00C6592D" w:rsidRDefault="00E731E1">
      <w:pPr>
        <w:pStyle w:val="ListParagraph"/>
        <w:numPr>
          <w:ilvl w:val="0"/>
          <w:numId w:val="48"/>
        </w:numPr>
        <w:rPr>
          <w:ins w:id="506" w:author="Kiran Sangal (Mindtree)" w:date="2016-07-05T12:06:00Z"/>
          <w:rPrChange w:id="507" w:author="Veeresh Appasheb Ravadi (Mindtree Consulting PVT LTD)" w:date="2016-09-06T09:08:00Z">
            <w:rPr>
              <w:ins w:id="508" w:author="Kiran Sangal (Mindtree)" w:date="2016-07-05T12:06:00Z"/>
              <w:lang w:val="en"/>
            </w:rPr>
          </w:rPrChange>
        </w:rPr>
        <w:pPrChange w:id="509" w:author="Zbigniew Kukowski" w:date="2016-06-14T16:23:00Z">
          <w:pPr/>
        </w:pPrChange>
      </w:pPr>
      <w:ins w:id="510" w:author="Kiran Sangal (Mindtree)" w:date="2016-06-29T15:14:00Z">
        <w:r w:rsidRPr="00C6592D">
          <w:rPr>
            <w:rPrChange w:id="511" w:author="Veeresh Appasheb Ravadi (Mindtree Consulting PVT LTD)" w:date="2016-09-06T09:08:00Z">
              <w:rPr/>
            </w:rPrChange>
          </w:rPr>
          <w:t>P</w:t>
        </w:r>
      </w:ins>
      <w:ins w:id="512" w:author="Zbigniew Kukowski" w:date="2016-06-14T16:16:00Z">
        <w:del w:id="513" w:author="Kiran Sangal (Mindtree)" w:date="2016-06-29T14:54:00Z">
          <w:r w:rsidR="00FE77AD" w:rsidRPr="00C6592D" w:rsidDel="005A589E">
            <w:rPr>
              <w:rPrChange w:id="514" w:author="Veeresh Appasheb Ravadi (Mindtree Consulting PVT LTD)" w:date="2016-09-06T09:08:00Z">
                <w:rPr/>
              </w:rPrChange>
            </w:rPr>
            <w:delText>Enhanced host OS protection from attacks (</w:delText>
          </w:r>
        </w:del>
      </w:ins>
      <w:ins w:id="515" w:author="Zbigniew Kukowski" w:date="2016-06-14T16:17:00Z">
        <w:del w:id="516" w:author="Kiran Sangal (Mindtree)" w:date="2016-06-29T14:54:00Z">
          <w:r w:rsidR="00FE77AD" w:rsidRPr="00C6592D" w:rsidDel="005A589E">
            <w:rPr>
              <w:rPrChange w:id="517" w:author="Veeresh Appasheb Ravadi (Mindtree Consulting PVT LTD)" w:date="2016-09-06T09:08:00Z">
                <w:rPr/>
              </w:rPrChange>
            </w:rPr>
            <w:delText>includes attacks in kernel mode in the VM</w:delText>
          </w:r>
        </w:del>
      </w:ins>
      <w:ins w:id="518" w:author="Zbigniew Kukowski" w:date="2016-06-14T16:16:00Z">
        <w:del w:id="519" w:author="Kiran Sangal (Mindtree)" w:date="2016-06-29T14:54:00Z">
          <w:r w:rsidR="00FE77AD" w:rsidRPr="00C6592D" w:rsidDel="005A589E">
            <w:rPr>
              <w:rPrChange w:id="520" w:author="Veeresh Appasheb Ravadi (Mindtree Consulting PVT LTD)" w:date="2016-09-06T09:08:00Z">
                <w:rPr/>
              </w:rPrChange>
            </w:rPr>
            <w:delText>)</w:delText>
          </w:r>
        </w:del>
      </w:ins>
      <w:ins w:id="521" w:author="Kiran Sangal (Mindtree)" w:date="2016-06-29T14:54:00Z">
        <w:r w:rsidR="005A589E" w:rsidRPr="00C6592D">
          <w:rPr>
            <w:rPrChange w:id="522" w:author="Veeresh Appasheb Ravadi (Mindtree Consulting PVT LTD)" w:date="2016-09-06T09:08:00Z">
              <w:rPr/>
            </w:rPrChange>
          </w:rPr>
          <w:t xml:space="preserve">rovides a </w:t>
        </w:r>
      </w:ins>
      <w:ins w:id="523" w:author="Kiran Sangal (Mindtree)" w:date="2016-06-29T15:10:00Z">
        <w:r w:rsidR="003F5FC5" w:rsidRPr="00C6592D">
          <w:rPr>
            <w:rPrChange w:id="524" w:author="Veeresh Appasheb Ravadi (Mindtree Consulting PVT LTD)" w:date="2016-09-06T09:08:00Z">
              <w:rPr/>
            </w:rPrChange>
          </w:rPr>
          <w:t xml:space="preserve">client </w:t>
        </w:r>
      </w:ins>
      <w:ins w:id="525" w:author="Kiran Sangal (Mindtree)" w:date="2016-06-29T14:54:00Z">
        <w:r w:rsidR="005A589E" w:rsidRPr="00C6592D">
          <w:rPr>
            <w:rPrChange w:id="526" w:author="Veeresh Appasheb Ravadi (Mindtree Consulting PVT LTD)" w:date="2016-09-06T09:08:00Z">
              <w:rPr/>
            </w:rPrChange>
          </w:rPr>
          <w:t xml:space="preserve">tool to </w:t>
        </w:r>
      </w:ins>
      <w:ins w:id="527" w:author="Kiran Sangal (Mindtree)" w:date="2016-06-29T15:27:00Z">
        <w:r w:rsidR="00F61A95" w:rsidRPr="00C6592D">
          <w:rPr>
            <w:lang w:val="en"/>
            <w:rPrChange w:id="528" w:author="Veeresh Appasheb Ravadi (Mindtree Consulting PVT LTD)" w:date="2016-09-06T09:08:00Z">
              <w:rPr>
                <w:lang w:val="en"/>
              </w:rPr>
            </w:rPrChange>
          </w:rPr>
          <w:t>ease the creation and management, ideal for smaller lists</w:t>
        </w:r>
      </w:ins>
    </w:p>
    <w:p w14:paraId="5C5582B4" w14:textId="77777777" w:rsidR="00BF7525" w:rsidRPr="00D55451" w:rsidRDefault="00BF7525">
      <w:pPr>
        <w:pStyle w:val="ListParagraph"/>
        <w:numPr>
          <w:ilvl w:val="0"/>
          <w:numId w:val="0"/>
        </w:numPr>
        <w:ind w:left="540"/>
        <w:rPr>
          <w:ins w:id="529" w:author="Zbigniew Kukowski" w:date="2016-06-14T16:20:00Z"/>
        </w:rPr>
        <w:pPrChange w:id="530" w:author="Kiran Sangal (Mindtree)" w:date="2016-07-05T12:06:00Z">
          <w:pPr/>
        </w:pPrChange>
      </w:pPr>
    </w:p>
    <w:p w14:paraId="0E37DD01" w14:textId="46EA2430" w:rsidR="00513194" w:rsidRPr="00C6592D" w:rsidDel="005A589E" w:rsidRDefault="00BF7525">
      <w:pPr>
        <w:pStyle w:val="ListParagraph"/>
        <w:numPr>
          <w:ilvl w:val="0"/>
          <w:numId w:val="0"/>
        </w:numPr>
        <w:ind w:left="180"/>
        <w:rPr>
          <w:ins w:id="531" w:author="Zbigniew Kukowski" w:date="2016-06-14T16:19:00Z"/>
          <w:del w:id="532" w:author="Kiran Sangal (Mindtree)" w:date="2016-06-29T14:54:00Z"/>
          <w:rPrChange w:id="533" w:author="Veeresh Appasheb Ravadi (Mindtree Consulting PVT LTD)" w:date="2016-09-06T09:08:00Z">
            <w:rPr>
              <w:ins w:id="534" w:author="Zbigniew Kukowski" w:date="2016-06-14T16:19:00Z"/>
              <w:del w:id="535" w:author="Kiran Sangal (Mindtree)" w:date="2016-06-29T14:54:00Z"/>
            </w:rPr>
          </w:rPrChange>
        </w:rPr>
        <w:pPrChange w:id="536" w:author="Kiran Sangal (Mindtree)" w:date="2016-07-05T12:06:00Z">
          <w:pPr/>
        </w:pPrChange>
      </w:pPr>
      <w:ins w:id="537" w:author="Kiran Sangal (Mindtree)" w:date="2016-07-05T12:05:00Z">
        <w:r w:rsidRPr="00D55451">
          <w:rPr>
            <w:noProof/>
          </w:rPr>
          <w:drawing>
            <wp:inline distT="0" distB="0" distL="0" distR="0" wp14:anchorId="1F7B244D" wp14:editId="6F8DC887">
              <wp:extent cx="6745625" cy="38112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00392" cy="3842162"/>
                      </a:xfrm>
                      <a:prstGeom prst="rect">
                        <a:avLst/>
                      </a:prstGeom>
                    </pic:spPr>
                  </pic:pic>
                </a:graphicData>
              </a:graphic>
            </wp:inline>
          </w:drawing>
        </w:r>
      </w:ins>
      <w:ins w:id="538" w:author="Zbigniew Kukowski" w:date="2016-06-14T16:20:00Z">
        <w:del w:id="539" w:author="Kiran Sangal (Mindtree)" w:date="2016-06-29T14:54:00Z">
          <w:r w:rsidR="00513194" w:rsidRPr="004A4E23" w:rsidDel="005A589E">
            <w:delText xml:space="preserve">Provide </w:delText>
          </w:r>
        </w:del>
      </w:ins>
      <w:ins w:id="540" w:author="Zbigniew Kukowski" w:date="2016-06-14T16:21:00Z">
        <w:del w:id="541" w:author="Kiran Sangal (Mindtree)" w:date="2016-06-29T14:54:00Z">
          <w:r w:rsidR="00513194" w:rsidRPr="004A4E23" w:rsidDel="005A589E">
            <w:delText xml:space="preserve">a </w:delText>
          </w:r>
        </w:del>
      </w:ins>
      <w:ins w:id="542" w:author="Zbigniew Kukowski" w:date="2016-06-14T16:20:00Z">
        <w:del w:id="543" w:author="Kiran Sangal (Mindtree)" w:date="2016-06-29T14:54:00Z">
          <w:r w:rsidR="00513194" w:rsidRPr="00C6592D" w:rsidDel="005A589E">
            <w:rPr>
              <w:rPrChange w:id="544" w:author="Veeresh Appasheb Ravadi (Mindtree Consulting PVT LTD)" w:date="2016-09-06T09:08:00Z">
                <w:rPr/>
              </w:rPrChange>
            </w:rPr>
            <w:delText xml:space="preserve">balanced end user experience </w:delText>
          </w:r>
        </w:del>
      </w:ins>
      <w:ins w:id="545" w:author="Zbigniew Kukowski" w:date="2016-06-14T16:21:00Z">
        <w:del w:id="546" w:author="Kiran Sangal (Mindtree)" w:date="2016-06-29T14:54:00Z">
          <w:r w:rsidR="00513194" w:rsidRPr="00C6592D" w:rsidDel="005A589E">
            <w:rPr>
              <w:rPrChange w:id="547" w:author="Veeresh Appasheb Ravadi (Mindtree Consulting PVT LTD)" w:date="2016-09-06T09:08:00Z">
                <w:rPr/>
              </w:rPrChange>
            </w:rPr>
            <w:delText>with protecting the end point and enterprise from malicious activity</w:delText>
          </w:r>
        </w:del>
      </w:ins>
    </w:p>
    <w:p w14:paraId="170DBA73" w14:textId="6AA09D1B" w:rsidR="00513194" w:rsidRPr="00C6592D" w:rsidDel="005A589E" w:rsidRDefault="00513194">
      <w:pPr>
        <w:pStyle w:val="ListParagraph"/>
        <w:numPr>
          <w:ilvl w:val="0"/>
          <w:numId w:val="0"/>
        </w:numPr>
        <w:ind w:left="180"/>
        <w:rPr>
          <w:ins w:id="548" w:author="Zbigniew Kukowski" w:date="2016-06-14T16:22:00Z"/>
          <w:del w:id="549" w:author="Kiran Sangal (Mindtree)" w:date="2016-06-29T14:54:00Z"/>
          <w:rPrChange w:id="550" w:author="Veeresh Appasheb Ravadi (Mindtree Consulting PVT LTD)" w:date="2016-09-06T09:08:00Z">
            <w:rPr>
              <w:ins w:id="551" w:author="Zbigniew Kukowski" w:date="2016-06-14T16:22:00Z"/>
              <w:del w:id="552" w:author="Kiran Sangal (Mindtree)" w:date="2016-06-29T14:54:00Z"/>
            </w:rPr>
          </w:rPrChange>
        </w:rPr>
        <w:pPrChange w:id="553" w:author="Kiran Sangal (Mindtree)" w:date="2016-07-05T12:06:00Z">
          <w:pPr/>
        </w:pPrChange>
      </w:pPr>
      <w:ins w:id="554" w:author="Zbigniew Kukowski" w:date="2016-06-14T16:19:00Z">
        <w:del w:id="555" w:author="Kiran Sangal (Mindtree)" w:date="2016-06-29T14:54:00Z">
          <w:r w:rsidRPr="00C6592D" w:rsidDel="005A589E">
            <w:rPr>
              <w:rPrChange w:id="556" w:author="Veeresh Appasheb Ravadi (Mindtree Consulting PVT LTD)" w:date="2016-09-06T09:08:00Z">
                <w:rPr/>
              </w:rPrChange>
            </w:rPr>
            <w:delText>Protect enterprise identities, data and systems in the paramount concern</w:delText>
          </w:r>
        </w:del>
      </w:ins>
    </w:p>
    <w:p w14:paraId="450D678B" w14:textId="3E740A82" w:rsidR="00513194" w:rsidRPr="00C6592D" w:rsidDel="007F2D14" w:rsidRDefault="00513194">
      <w:pPr>
        <w:pStyle w:val="ListParagraph"/>
        <w:numPr>
          <w:ilvl w:val="0"/>
          <w:numId w:val="0"/>
        </w:numPr>
        <w:ind w:left="180"/>
        <w:rPr>
          <w:ins w:id="557" w:author="Zbigniew Kukowski" w:date="2016-06-14T16:23:00Z"/>
          <w:del w:id="558" w:author="Kiran Sangal (Mindtree)" w:date="2016-06-29T15:16:00Z"/>
        </w:rPr>
        <w:pPrChange w:id="559" w:author="Kiran Sangal (Mindtree)" w:date="2016-07-05T12:06:00Z">
          <w:pPr>
            <w:pStyle w:val="ListParagraph"/>
          </w:pPr>
        </w:pPrChange>
      </w:pPr>
    </w:p>
    <w:p w14:paraId="5EB2E381" w14:textId="77B6BDE1" w:rsidR="00513194" w:rsidRPr="00C6592D" w:rsidDel="007F2D14" w:rsidRDefault="00513194">
      <w:pPr>
        <w:pStyle w:val="ListParagraph"/>
        <w:numPr>
          <w:ilvl w:val="0"/>
          <w:numId w:val="0"/>
        </w:numPr>
        <w:ind w:left="180"/>
        <w:rPr>
          <w:ins w:id="560" w:author="Zbigniew Kukowski" w:date="2016-06-14T16:17:00Z"/>
          <w:del w:id="561" w:author="Kiran Sangal (Mindtree)" w:date="2016-06-29T15:16:00Z"/>
        </w:rPr>
        <w:pPrChange w:id="562" w:author="Kiran Sangal (Mindtree)" w:date="2016-07-05T12:06:00Z">
          <w:pPr>
            <w:pStyle w:val="ListParagraph"/>
          </w:pPr>
        </w:pPrChange>
      </w:pPr>
      <w:ins w:id="563" w:author="Zbigniew Kukowski" w:date="2016-06-14T16:22:00Z">
        <w:del w:id="564" w:author="Kiran Sangal (Mindtree)" w:date="2016-06-29T15:16:00Z">
          <w:r w:rsidRPr="00C6592D" w:rsidDel="007F2D14">
            <w:delText>HVSI isolates untrusted user activity such as browsing the internet with Microsoft Edge using light-weight, hardware</w:delText>
          </w:r>
        </w:del>
      </w:ins>
      <w:ins w:id="565" w:author="Zbigniew Kukowski" w:date="2016-06-14T16:23:00Z">
        <w:del w:id="566" w:author="Kiran Sangal (Mindtree)" w:date="2016-06-29T15:16:00Z">
          <w:r w:rsidRPr="00C6592D" w:rsidDel="007F2D14">
            <w:delText>-</w:delText>
          </w:r>
        </w:del>
      </w:ins>
      <w:ins w:id="567" w:author="Zbigniew Kukowski" w:date="2016-06-14T16:22:00Z">
        <w:del w:id="568" w:author="Kiran Sangal (Mindtree)" w:date="2016-06-29T15:16:00Z">
          <w:r w:rsidRPr="00C6592D" w:rsidDel="007F2D14">
            <w:delText>based virtual machines</w:delText>
          </w:r>
        </w:del>
      </w:ins>
      <w:ins w:id="569" w:author="Zbigniew Kukowski" w:date="2016-06-14T16:23:00Z">
        <w:del w:id="570" w:author="Kiran Sangal (Mindtree)" w:date="2016-06-29T15:16:00Z">
          <w:r w:rsidRPr="00C6592D" w:rsidDel="007F2D14">
            <w:delText xml:space="preserve"> (containers).</w:delText>
          </w:r>
        </w:del>
      </w:ins>
    </w:p>
    <w:p w14:paraId="61D0132D" w14:textId="419ED875" w:rsidR="007D46A4" w:rsidRPr="00C6592D" w:rsidDel="00FE77AD" w:rsidRDefault="007D46A4">
      <w:pPr>
        <w:pStyle w:val="ListParagraph"/>
        <w:numPr>
          <w:ilvl w:val="0"/>
          <w:numId w:val="0"/>
        </w:numPr>
        <w:ind w:left="180"/>
        <w:rPr>
          <w:ins w:id="571" w:author="Anup Manandhar" w:date="2016-05-17T11:51:00Z"/>
          <w:del w:id="572" w:author="Zbigniew Kukowski" w:date="2016-06-14T16:15:00Z"/>
        </w:rPr>
        <w:pPrChange w:id="573" w:author="Kiran Sangal (Mindtree)" w:date="2016-07-05T12:06:00Z">
          <w:pPr>
            <w:pStyle w:val="ListParagraph"/>
          </w:pPr>
        </w:pPrChange>
      </w:pPr>
      <w:ins w:id="574" w:author="Anup Manandhar" w:date="2016-05-17T11:51:00Z">
        <w:del w:id="575" w:author="Zbigniew Kukowski" w:date="2016-06-14T16:15:00Z">
          <w:r w:rsidRPr="00C6592D" w:rsidDel="00FE77AD">
            <w:delText>enables the following Enterprise scenarios:</w:delText>
          </w:r>
        </w:del>
      </w:ins>
    </w:p>
    <w:p w14:paraId="4ECA647F" w14:textId="7B13D2B9" w:rsidR="007D46A4" w:rsidRPr="00C6592D" w:rsidDel="00FE77AD" w:rsidRDefault="007D46A4">
      <w:pPr>
        <w:pStyle w:val="ListParagraph"/>
        <w:numPr>
          <w:ilvl w:val="0"/>
          <w:numId w:val="0"/>
        </w:numPr>
        <w:ind w:left="180"/>
        <w:rPr>
          <w:ins w:id="576" w:author="Anup Manandhar" w:date="2016-05-17T11:52:00Z"/>
          <w:del w:id="577" w:author="Zbigniew Kukowski" w:date="2016-06-14T16:15:00Z"/>
        </w:rPr>
        <w:pPrChange w:id="578" w:author="Kiran Sangal (Mindtree)" w:date="2016-07-05T12:06:00Z">
          <w:pPr>
            <w:pStyle w:val="ListParagraph"/>
          </w:pPr>
        </w:pPrChange>
      </w:pPr>
      <w:ins w:id="579" w:author="Anup Manandhar" w:date="2016-05-17T11:51:00Z">
        <w:del w:id="580" w:author="Zbigniew Kukowski" w:date="2016-06-14T16:15:00Z">
          <w:r w:rsidRPr="00C6592D" w:rsidDel="00FE77AD">
            <w:delText xml:space="preserve">Inventory apps at a per-user and device level (for provisioned apps) for modern apps. The </w:delText>
          </w:r>
        </w:del>
      </w:ins>
      <w:ins w:id="581" w:author="Anup Manandhar" w:date="2016-05-17T11:52:00Z">
        <w:del w:id="582" w:author="Zbigniew Kukowski" w:date="2016-06-14T16:15:00Z">
          <w:r w:rsidRPr="00C6592D" w:rsidDel="00FE77AD">
            <w:delText>inventory mechanism is not available to inventory</w:delText>
          </w:r>
        </w:del>
      </w:ins>
    </w:p>
    <w:p w14:paraId="62C70AD1" w14:textId="513B9DC9" w:rsidR="007D46A4" w:rsidRPr="00C6592D" w:rsidDel="00FE77AD" w:rsidRDefault="007D46A4">
      <w:pPr>
        <w:pStyle w:val="ListParagraph"/>
        <w:numPr>
          <w:ilvl w:val="0"/>
          <w:numId w:val="0"/>
        </w:numPr>
        <w:ind w:left="180"/>
        <w:rPr>
          <w:ins w:id="583" w:author="Anup Manandhar" w:date="2016-05-17T11:53:00Z"/>
          <w:del w:id="584" w:author="Zbigniew Kukowski" w:date="2016-06-14T16:15:00Z"/>
        </w:rPr>
        <w:pPrChange w:id="585" w:author="Kiran Sangal (Mindtree)" w:date="2016-07-05T12:06:00Z">
          <w:pPr>
            <w:pStyle w:val="ListParagraph"/>
          </w:pPr>
        </w:pPrChange>
      </w:pPr>
      <w:ins w:id="586" w:author="Anup Manandhar" w:date="2016-05-17T11:52:00Z">
        <w:del w:id="587" w:author="Zbigniew Kukowski" w:date="2016-06-14T16:15:00Z">
          <w:r w:rsidRPr="00C6592D" w:rsidDel="00FE77AD">
            <w:delText>The Ente</w:delText>
          </w:r>
        </w:del>
      </w:ins>
      <w:ins w:id="588" w:author="Anup Manandhar" w:date="2016-05-17T13:09:00Z">
        <w:del w:id="589" w:author="Zbigniew Kukowski" w:date="2016-06-14T16:15:00Z">
          <w:r w:rsidR="00A42D79" w:rsidRPr="00C6592D" w:rsidDel="00FE77AD">
            <w:delText>r</w:delText>
          </w:r>
        </w:del>
      </w:ins>
      <w:ins w:id="590" w:author="Anup Manandhar" w:date="2016-05-17T11:52:00Z">
        <w:del w:id="591" w:author="Zbigniew Kukowski" w:date="2016-06-14T16:15:00Z">
          <w:r w:rsidRPr="00C6592D" w:rsidDel="00FE77AD">
            <w:delText>prise App Management environment works in full Enrollment (</w:delText>
          </w:r>
        </w:del>
      </w:ins>
      <w:ins w:id="592" w:author="Anup Manandhar" w:date="2016-05-17T11:53:00Z">
        <w:del w:id="593" w:author="Zbigniew Kukowski" w:date="2016-06-14T16:15:00Z">
          <w:r w:rsidRPr="00C6592D" w:rsidDel="00FE77AD">
            <w:delText xml:space="preserve">standalone </w:delText>
          </w:r>
        </w:del>
      </w:ins>
      <w:ins w:id="594" w:author="Anup Manandhar" w:date="2016-05-17T11:52:00Z">
        <w:del w:id="595" w:author="Zbigniew Kukowski" w:date="2016-06-14T16:15:00Z">
          <w:r w:rsidRPr="00C6592D" w:rsidDel="00FE77AD">
            <w:delText>MDM</w:delText>
          </w:r>
        </w:del>
      </w:ins>
      <w:ins w:id="596" w:author="Anup Manandhar" w:date="2016-05-17T11:53:00Z">
        <w:del w:id="597" w:author="Zbigniew Kukowski" w:date="2016-06-14T16:15:00Z">
          <w:r w:rsidRPr="00C6592D" w:rsidDel="00FE77AD">
            <w:delText xml:space="preserve"> environment) or a hybrid environment (e.g. AADJ)</w:delText>
          </w:r>
        </w:del>
      </w:ins>
    </w:p>
    <w:p w14:paraId="61470464" w14:textId="5476D523" w:rsidR="007D46A4" w:rsidRPr="00C6592D" w:rsidDel="00FE77AD" w:rsidRDefault="00560F26">
      <w:pPr>
        <w:pStyle w:val="ListParagraph"/>
        <w:numPr>
          <w:ilvl w:val="0"/>
          <w:numId w:val="0"/>
        </w:numPr>
        <w:ind w:left="180"/>
        <w:rPr>
          <w:ins w:id="598" w:author="Anup Manandhar" w:date="2016-05-17T13:08:00Z"/>
          <w:del w:id="599" w:author="Zbigniew Kukowski" w:date="2016-06-14T16:15:00Z"/>
        </w:rPr>
        <w:pPrChange w:id="600" w:author="Kiran Sangal (Mindtree)" w:date="2016-07-05T12:06:00Z">
          <w:pPr>
            <w:pStyle w:val="ListParagraph"/>
          </w:pPr>
        </w:pPrChange>
      </w:pPr>
      <w:ins w:id="601" w:author="Anup Manandhar" w:date="2016-05-17T13:07:00Z">
        <w:del w:id="602" w:author="Zbigniew Kukowski" w:date="2016-06-14T16:15:00Z">
          <w:r w:rsidRPr="00C6592D" w:rsidDel="00FE77AD">
            <w:delText>Add/Update/Uninstall apps using MDM solution such as Intune, Airwatch, etc.</w:delText>
          </w:r>
        </w:del>
      </w:ins>
    </w:p>
    <w:p w14:paraId="44AB8C40" w14:textId="175D3390" w:rsidR="00560F26" w:rsidRPr="00C6592D" w:rsidDel="00FE77AD" w:rsidRDefault="00560F26">
      <w:pPr>
        <w:pStyle w:val="ListParagraph"/>
        <w:numPr>
          <w:ilvl w:val="0"/>
          <w:numId w:val="0"/>
        </w:numPr>
        <w:ind w:left="180"/>
        <w:rPr>
          <w:ins w:id="603" w:author="Anup Manandhar" w:date="2016-05-17T13:09:00Z"/>
          <w:del w:id="604" w:author="Zbigniew Kukowski" w:date="2016-06-14T16:15:00Z"/>
        </w:rPr>
        <w:pPrChange w:id="605" w:author="Kiran Sangal (Mindtree)" w:date="2016-07-05T12:06:00Z">
          <w:pPr>
            <w:pStyle w:val="ListParagraph"/>
          </w:pPr>
        </w:pPrChange>
      </w:pPr>
      <w:ins w:id="606" w:author="Anup Manandhar" w:date="2016-05-17T13:08:00Z">
        <w:del w:id="607" w:author="Zbigniew Kukowski" w:date="2016-06-14T16:15:00Z">
          <w:r w:rsidRPr="00C6592D" w:rsidDel="00FE77AD">
            <w:delText>Install Store apps offline, Non-Store apps</w:delText>
          </w:r>
        </w:del>
      </w:ins>
    </w:p>
    <w:p w14:paraId="3AEA988B" w14:textId="434192EE" w:rsidR="00A42D79" w:rsidRPr="00C6592D" w:rsidDel="00FE77AD" w:rsidRDefault="00A42D79">
      <w:pPr>
        <w:pStyle w:val="ListParagraph"/>
        <w:numPr>
          <w:ilvl w:val="0"/>
          <w:numId w:val="0"/>
        </w:numPr>
        <w:ind w:left="180"/>
        <w:rPr>
          <w:ins w:id="608" w:author="Anup Manandhar" w:date="2016-05-17T13:09:00Z"/>
          <w:del w:id="609" w:author="Zbigniew Kukowski" w:date="2016-06-14T16:15:00Z"/>
        </w:rPr>
        <w:pPrChange w:id="610" w:author="Kiran Sangal (Mindtree)" w:date="2016-07-05T12:06:00Z">
          <w:pPr>
            <w:pStyle w:val="ListParagraph"/>
          </w:pPr>
        </w:pPrChange>
      </w:pPr>
      <w:ins w:id="611" w:author="Anup Manandhar" w:date="2016-05-17T13:09:00Z">
        <w:del w:id="612" w:author="Zbigniew Kukowski" w:date="2016-06-14T16:15:00Z">
          <w:r w:rsidRPr="00C6592D" w:rsidDel="00FE77AD">
            <w:delText>Set Policy and Whitelist for apps.</w:delText>
          </w:r>
        </w:del>
      </w:ins>
    </w:p>
    <w:p w14:paraId="08CC32DA" w14:textId="563F5E81" w:rsidR="00A42D79" w:rsidRPr="00C6592D" w:rsidDel="00FE77AD" w:rsidRDefault="00A42D79">
      <w:pPr>
        <w:pStyle w:val="ListParagraph"/>
        <w:numPr>
          <w:ilvl w:val="0"/>
          <w:numId w:val="0"/>
        </w:numPr>
        <w:ind w:left="180"/>
        <w:rPr>
          <w:ins w:id="613" w:author="Anup Manandhar" w:date="2016-05-17T13:09:00Z"/>
          <w:del w:id="614" w:author="Zbigniew Kukowski" w:date="2016-06-14T16:15:00Z"/>
        </w:rPr>
        <w:pPrChange w:id="615" w:author="Kiran Sangal (Mindtree)" w:date="2016-07-05T12:06:00Z">
          <w:pPr>
            <w:pStyle w:val="ListParagraph"/>
          </w:pPr>
        </w:pPrChange>
      </w:pPr>
      <w:ins w:id="616" w:author="Anup Manandhar" w:date="2016-05-17T13:09:00Z">
        <w:del w:id="617" w:author="Zbigniew Kukowski" w:date="2016-06-14T16:15:00Z">
          <w:r w:rsidRPr="00C6592D" w:rsidDel="00FE77AD">
            <w:delText>Works across Phone and Desktop devices</w:delText>
          </w:r>
        </w:del>
      </w:ins>
    </w:p>
    <w:p w14:paraId="35084021" w14:textId="5F57891D" w:rsidR="00A42D79" w:rsidRPr="00C6592D" w:rsidDel="00FE77AD" w:rsidRDefault="00AF7117">
      <w:pPr>
        <w:pStyle w:val="ListParagraph"/>
        <w:numPr>
          <w:ilvl w:val="0"/>
          <w:numId w:val="0"/>
        </w:numPr>
        <w:ind w:left="180"/>
        <w:rPr>
          <w:ins w:id="618" w:author="Anup Manandhar" w:date="2016-05-17T13:10:00Z"/>
          <w:del w:id="619" w:author="Zbigniew Kukowski" w:date="2016-06-14T16:15:00Z"/>
        </w:rPr>
        <w:pPrChange w:id="620" w:author="Kiran Sangal (Mindtree)" w:date="2016-07-05T12:06:00Z">
          <w:pPr>
            <w:pStyle w:val="ListParagraph"/>
          </w:pPr>
        </w:pPrChange>
      </w:pPr>
      <w:ins w:id="621" w:author="Anup Manandhar" w:date="2016-05-17T13:10:00Z">
        <w:del w:id="622" w:author="Zbigniew Kukowski" w:date="2016-06-14T16:15:00Z">
          <w:r w:rsidRPr="00C6592D" w:rsidDel="00FE77AD">
            <w:delText>Provision/Unprovision apps at device level for multiple users (Desktop only)</w:delText>
          </w:r>
        </w:del>
      </w:ins>
    </w:p>
    <w:p w14:paraId="0DE01FD0" w14:textId="389F510E" w:rsidR="00AF7117" w:rsidRPr="00C6592D" w:rsidDel="007F2D14" w:rsidRDefault="00AF7117">
      <w:pPr>
        <w:pStyle w:val="ListParagraph"/>
        <w:numPr>
          <w:ilvl w:val="0"/>
          <w:numId w:val="0"/>
        </w:numPr>
        <w:ind w:left="180"/>
        <w:rPr>
          <w:del w:id="623" w:author="Kiran Sangal (Mindtree)" w:date="2016-06-29T15:16:00Z"/>
        </w:rPr>
        <w:pPrChange w:id="624" w:author="Kiran Sangal (Mindtree)" w:date="2016-07-05T12:06:00Z">
          <w:pPr>
            <w:pStyle w:val="ListParagraph"/>
          </w:pPr>
        </w:pPrChange>
      </w:pPr>
    </w:p>
    <w:p w14:paraId="60395BA8" w14:textId="77777777" w:rsidR="001A23DA" w:rsidRPr="00C6592D" w:rsidRDefault="001A23DA">
      <w:pPr>
        <w:pStyle w:val="ListParagraph"/>
        <w:numPr>
          <w:ilvl w:val="0"/>
          <w:numId w:val="0"/>
        </w:numPr>
        <w:ind w:left="180"/>
        <w:rPr>
          <w:rFonts w:ascii="Segoe Pro Display" w:eastAsiaTheme="majorEastAsia" w:hAnsi="Segoe Pro Display" w:cstheme="majorBidi"/>
          <w:color w:val="1F3864" w:themeColor="accent5" w:themeShade="80"/>
          <w:sz w:val="32"/>
          <w:szCs w:val="32"/>
        </w:rPr>
        <w:pPrChange w:id="625" w:author="Kiran Sangal (Mindtree)" w:date="2016-07-05T12:06:00Z">
          <w:pPr>
            <w:pStyle w:val="ListParagraph"/>
          </w:pPr>
        </w:pPrChange>
      </w:pPr>
      <w:bookmarkStart w:id="626" w:name="_Education_Series"/>
      <w:bookmarkEnd w:id="626"/>
      <w:del w:id="627" w:author="Anup Manandhar" w:date="2016-05-17T18:21:00Z">
        <w:r w:rsidRPr="00C6592D" w:rsidDel="008F7BA0">
          <w:br w:type="page"/>
        </w:r>
      </w:del>
    </w:p>
    <w:p w14:paraId="4B3F8780" w14:textId="3770F3B7" w:rsidR="00C80D5F" w:rsidRPr="00C6592D" w:rsidRDefault="004C5E32" w:rsidP="00BB31B3">
      <w:pPr>
        <w:pStyle w:val="Heading1"/>
      </w:pPr>
      <w:bookmarkStart w:id="628" w:name="_Toc463445157"/>
      <w:r w:rsidRPr="00C6592D">
        <w:t>Required Hardware</w:t>
      </w:r>
      <w:bookmarkEnd w:id="628"/>
    </w:p>
    <w:p w14:paraId="1913542D" w14:textId="7CA72C23" w:rsidR="00945695" w:rsidRPr="00C6592D" w:rsidRDefault="00DF5E09" w:rsidP="007A5F52">
      <w:r w:rsidRPr="00C6592D">
        <w:t>This scenario requires the following hardware or hardware features for successful completion:</w:t>
      </w:r>
    </w:p>
    <w:tbl>
      <w:tblPr>
        <w:tblStyle w:val="ListTable3-Accent3"/>
        <w:tblW w:w="0" w:type="auto"/>
        <w:tblLook w:val="04A0" w:firstRow="1" w:lastRow="0" w:firstColumn="1" w:lastColumn="0" w:noHBand="0" w:noVBand="1"/>
      </w:tblPr>
      <w:tblGrid>
        <w:gridCol w:w="5395"/>
        <w:gridCol w:w="5395"/>
        <w:tblGridChange w:id="629">
          <w:tblGrid>
            <w:gridCol w:w="5395"/>
            <w:gridCol w:w="5395"/>
          </w:tblGrid>
        </w:tblGridChange>
      </w:tblGrid>
      <w:tr w:rsidR="002A0E85" w:rsidRPr="00C6592D" w14:paraId="32F7DB01" w14:textId="77777777" w:rsidTr="001A70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shd w:val="clear" w:color="auto" w:fill="F2F2F2" w:themeFill="background1" w:themeFillShade="F2"/>
          </w:tcPr>
          <w:p w14:paraId="40F3B728" w14:textId="57B22445" w:rsidR="007A5F52" w:rsidRPr="00C6592D" w:rsidRDefault="002A0E85" w:rsidP="00CA5997">
            <w:pPr>
              <w:ind w:left="0"/>
              <w:rPr>
                <w:color w:val="404040" w:themeColor="text1" w:themeTint="BF"/>
              </w:rPr>
            </w:pPr>
            <w:r w:rsidRPr="00C6592D">
              <w:rPr>
                <w:color w:val="404040" w:themeColor="text1" w:themeTint="BF"/>
              </w:rPr>
              <w:t>Hardware</w:t>
            </w:r>
          </w:p>
        </w:tc>
        <w:tc>
          <w:tcPr>
            <w:tcW w:w="5395" w:type="dxa"/>
            <w:shd w:val="clear" w:color="auto" w:fill="F2F2F2" w:themeFill="background1" w:themeFillShade="F2"/>
          </w:tcPr>
          <w:p w14:paraId="60C64FFF" w14:textId="02CC71F0" w:rsidR="007A5F52" w:rsidRPr="00C6592D" w:rsidRDefault="002A0E85" w:rsidP="00CA5997">
            <w:pPr>
              <w:ind w:left="0"/>
              <w:cnfStyle w:val="100000000000" w:firstRow="1" w:lastRow="0" w:firstColumn="0" w:lastColumn="0" w:oddVBand="0" w:evenVBand="0" w:oddHBand="0" w:evenHBand="0" w:firstRowFirstColumn="0" w:firstRowLastColumn="0" w:lastRowFirstColumn="0" w:lastRowLastColumn="0"/>
              <w:rPr>
                <w:color w:val="404040" w:themeColor="text1" w:themeTint="BF"/>
              </w:rPr>
            </w:pPr>
            <w:r w:rsidRPr="00C6592D">
              <w:rPr>
                <w:color w:val="404040" w:themeColor="text1" w:themeTint="BF"/>
              </w:rPr>
              <w:t>Description</w:t>
            </w:r>
          </w:p>
        </w:tc>
      </w:tr>
      <w:tr w:rsidR="00513194" w:rsidRPr="00C6592D" w:rsidDel="001A7037" w14:paraId="69251819" w14:textId="0916FB76" w:rsidTr="001A7037">
        <w:trPr>
          <w:cnfStyle w:val="000000100000" w:firstRow="0" w:lastRow="0" w:firstColumn="0" w:lastColumn="0" w:oddVBand="0" w:evenVBand="0" w:oddHBand="1" w:evenHBand="0" w:firstRowFirstColumn="0" w:firstRowLastColumn="0" w:lastRowFirstColumn="0" w:lastRowLastColumn="0"/>
          <w:ins w:id="630" w:author="Zbigniew Kukowski" w:date="2016-06-14T16:25:00Z"/>
          <w:del w:id="631" w:author="Kiran Sangal (Mindtree)" w:date="2016-07-04T11:37:00Z"/>
        </w:trPr>
        <w:tc>
          <w:tcPr>
            <w:cnfStyle w:val="001000000000" w:firstRow="0" w:lastRow="0" w:firstColumn="1" w:lastColumn="0" w:oddVBand="0" w:evenVBand="0" w:oddHBand="0" w:evenHBand="0" w:firstRowFirstColumn="0" w:firstRowLastColumn="0" w:lastRowFirstColumn="0" w:lastRowLastColumn="0"/>
            <w:tcW w:w="5395" w:type="dxa"/>
          </w:tcPr>
          <w:p w14:paraId="3E7A77AA" w14:textId="77D01BAA" w:rsidR="00513194" w:rsidRPr="00C6592D" w:rsidDel="001A7037" w:rsidRDefault="00513194" w:rsidP="00513194">
            <w:pPr>
              <w:spacing w:before="60" w:after="60"/>
              <w:ind w:left="0"/>
              <w:rPr>
                <w:ins w:id="632" w:author="Zbigniew Kukowski" w:date="2016-06-14T16:25:00Z"/>
                <w:del w:id="633" w:author="Kiran Sangal (Mindtree)" w:date="2016-07-04T11:37:00Z"/>
                <w:b w:val="0"/>
              </w:rPr>
            </w:pPr>
            <w:ins w:id="634" w:author="Zbigniew Kukowski" w:date="2016-06-14T16:25:00Z">
              <w:del w:id="635" w:author="Kiran Sangal (Mindtree)" w:date="2016-07-04T11:36:00Z">
                <w:r w:rsidRPr="00C6592D" w:rsidDel="001A7037">
                  <w:rPr>
                    <w:rFonts w:ascii="Helvetica" w:hAnsi="Helvetica" w:cs="Helvetica"/>
                    <w:color w:val="333333"/>
                    <w:sz w:val="21"/>
                    <w:szCs w:val="21"/>
                  </w:rPr>
                  <w:delText>Virtualization extensions</w:delText>
                </w:r>
              </w:del>
            </w:ins>
          </w:p>
        </w:tc>
        <w:tc>
          <w:tcPr>
            <w:tcW w:w="5395" w:type="dxa"/>
          </w:tcPr>
          <w:p w14:paraId="42A05088" w14:textId="08E643A0" w:rsidR="00513194" w:rsidRPr="00C6592D" w:rsidDel="001A7037" w:rsidRDefault="00513194">
            <w:pPr>
              <w:pStyle w:val="NormalWeb"/>
              <w:ind w:left="720"/>
              <w:cnfStyle w:val="000000100000" w:firstRow="0" w:lastRow="0" w:firstColumn="0" w:lastColumn="0" w:oddVBand="0" w:evenVBand="0" w:oddHBand="1" w:evenHBand="0" w:firstRowFirstColumn="0" w:firstRowLastColumn="0" w:lastRowFirstColumn="0" w:lastRowLastColumn="0"/>
              <w:rPr>
                <w:ins w:id="636" w:author="Zbigniew Kukowski" w:date="2016-06-14T16:25:00Z"/>
                <w:del w:id="637" w:author="Kiran Sangal (Mindtree)" w:date="2016-07-04T11:36:00Z"/>
                <w:rFonts w:ascii="Helvetica" w:hAnsi="Helvetica" w:cs="Helvetica"/>
                <w:color w:val="333333"/>
                <w:sz w:val="21"/>
                <w:szCs w:val="21"/>
              </w:rPr>
              <w:pPrChange w:id="638" w:author="Kiran Sangal (Mindtree)" w:date="2016-07-04T11:36:00Z">
                <w:pPr>
                  <w:pStyle w:val="NormalWeb"/>
                  <w:cnfStyle w:val="000000100000" w:firstRow="0" w:lastRow="0" w:firstColumn="0" w:lastColumn="0" w:oddVBand="0" w:evenVBand="0" w:oddHBand="1" w:evenHBand="0" w:firstRowFirstColumn="0" w:firstRowLastColumn="0" w:lastRowFirstColumn="0" w:lastRowLastColumn="0"/>
                </w:pPr>
              </w:pPrChange>
            </w:pPr>
            <w:ins w:id="639" w:author="Zbigniew Kukowski" w:date="2016-06-14T16:25:00Z">
              <w:del w:id="640" w:author="Kiran Sangal (Mindtree)" w:date="2016-07-04T11:36:00Z">
                <w:r w:rsidRPr="00C6592D" w:rsidDel="001A7037">
                  <w:rPr>
                    <w:rFonts w:ascii="Helvetica" w:hAnsi="Helvetica" w:cs="Helvetica"/>
                    <w:color w:val="333333"/>
                    <w:sz w:val="21"/>
                    <w:szCs w:val="21"/>
                  </w:rPr>
                  <w:delText>The following virtualization extensions are required to support virtualization-based security:</w:delText>
                </w:r>
              </w:del>
            </w:ins>
          </w:p>
          <w:p w14:paraId="6D467DB3" w14:textId="62F05368" w:rsidR="00513194" w:rsidRPr="00C6592D" w:rsidDel="001A7037" w:rsidRDefault="00513194">
            <w:pPr>
              <w:spacing w:before="100" w:beforeAutospacing="1" w:after="100" w:afterAutospacing="1"/>
              <w:ind w:left="720"/>
              <w:cnfStyle w:val="000000100000" w:firstRow="0" w:lastRow="0" w:firstColumn="0" w:lastColumn="0" w:oddVBand="0" w:evenVBand="0" w:oddHBand="1" w:evenHBand="0" w:firstRowFirstColumn="0" w:firstRowLastColumn="0" w:lastRowFirstColumn="0" w:lastRowLastColumn="0"/>
              <w:rPr>
                <w:ins w:id="641" w:author="Zbigniew Kukowski" w:date="2016-06-14T16:26:00Z"/>
                <w:del w:id="642" w:author="Kiran Sangal (Mindtree)" w:date="2016-07-04T11:36:00Z"/>
                <w:rFonts w:ascii="Helvetica" w:hAnsi="Helvetica" w:cs="Helvetica"/>
                <w:color w:val="333333"/>
                <w:sz w:val="21"/>
                <w:szCs w:val="21"/>
              </w:rPr>
              <w:pPrChange w:id="643" w:author="Kiran Sangal (Mindtree)" w:date="2016-07-04T11:36:00Z">
                <w:pPr>
                  <w:spacing w:before="60" w:after="60"/>
                  <w:ind w:left="0"/>
                  <w:cnfStyle w:val="000000100000" w:firstRow="0" w:lastRow="0" w:firstColumn="0" w:lastColumn="0" w:oddVBand="0" w:evenVBand="0" w:oddHBand="1" w:evenHBand="0" w:firstRowFirstColumn="0" w:firstRowLastColumn="0" w:lastRowFirstColumn="0" w:lastRowLastColumn="0"/>
                </w:pPr>
              </w:pPrChange>
            </w:pPr>
            <w:ins w:id="644" w:author="Zbigniew Kukowski" w:date="2016-06-14T16:25:00Z">
              <w:del w:id="645" w:author="Kiran Sangal (Mindtree)" w:date="2016-07-04T11:36:00Z">
                <w:r w:rsidRPr="00C6592D" w:rsidDel="001A7037">
                  <w:rPr>
                    <w:rFonts w:ascii="Helvetica" w:hAnsi="Helvetica" w:cs="Helvetica"/>
                    <w:color w:val="333333"/>
                    <w:sz w:val="21"/>
                    <w:szCs w:val="21"/>
                  </w:rPr>
                  <w:delText>Intel VT-x or AMD-V</w:delText>
                </w:r>
              </w:del>
            </w:ins>
          </w:p>
          <w:p w14:paraId="7B4D8CF2" w14:textId="05C2467E" w:rsidR="00513194" w:rsidRPr="00C6592D" w:rsidDel="001A7037" w:rsidRDefault="00513194">
            <w:pPr>
              <w:spacing w:before="100" w:beforeAutospacing="1" w:after="100" w:afterAutospacing="1"/>
              <w:ind w:left="720"/>
              <w:cnfStyle w:val="000000100000" w:firstRow="0" w:lastRow="0" w:firstColumn="0" w:lastColumn="0" w:oddVBand="0" w:evenVBand="0" w:oddHBand="1" w:evenHBand="0" w:firstRowFirstColumn="0" w:firstRowLastColumn="0" w:lastRowFirstColumn="0" w:lastRowLastColumn="0"/>
              <w:rPr>
                <w:ins w:id="646" w:author="Zbigniew Kukowski" w:date="2016-06-14T16:25:00Z"/>
                <w:del w:id="647" w:author="Kiran Sangal (Mindtree)" w:date="2016-07-04T11:37:00Z"/>
                <w:rFonts w:ascii="Helvetica" w:hAnsi="Helvetica" w:cs="Helvetica"/>
                <w:color w:val="333333"/>
                <w:sz w:val="21"/>
                <w:szCs w:val="21"/>
                <w:rPrChange w:id="648" w:author="Veeresh Appasheb Ravadi (Mindtree Consulting PVT LTD)" w:date="2016-09-06T09:08:00Z">
                  <w:rPr>
                    <w:ins w:id="649" w:author="Zbigniew Kukowski" w:date="2016-06-14T16:25:00Z"/>
                    <w:del w:id="650" w:author="Kiran Sangal (Mindtree)" w:date="2016-07-04T11:37:00Z"/>
                  </w:rPr>
                </w:rPrChange>
              </w:rPr>
              <w:pPrChange w:id="651" w:author="Kiran Sangal (Mindtree)" w:date="2016-07-04T11:36:00Z">
                <w:pPr>
                  <w:spacing w:before="60" w:after="60"/>
                  <w:ind w:left="0"/>
                  <w:cnfStyle w:val="000000100000" w:firstRow="0" w:lastRow="0" w:firstColumn="0" w:lastColumn="0" w:oddVBand="0" w:evenVBand="0" w:oddHBand="1" w:evenHBand="0" w:firstRowFirstColumn="0" w:firstRowLastColumn="0" w:lastRowFirstColumn="0" w:lastRowLastColumn="0"/>
                </w:pPr>
              </w:pPrChange>
            </w:pPr>
            <w:ins w:id="652" w:author="Zbigniew Kukowski" w:date="2016-06-14T16:25:00Z">
              <w:del w:id="653" w:author="Kiran Sangal (Mindtree)" w:date="2016-07-04T11:36:00Z">
                <w:r w:rsidRPr="00C6592D" w:rsidDel="001A7037">
                  <w:rPr>
                    <w:rFonts w:ascii="Helvetica" w:hAnsi="Helvetica" w:cs="Helvetica"/>
                    <w:color w:val="333333"/>
                    <w:sz w:val="21"/>
                    <w:szCs w:val="21"/>
                  </w:rPr>
                  <w:delText>Second Level Address Translation</w:delText>
                </w:r>
              </w:del>
            </w:ins>
          </w:p>
        </w:tc>
      </w:tr>
      <w:tr w:rsidR="00513194" w:rsidRPr="00C6592D" w:rsidDel="001A7037" w14:paraId="5E854428" w14:textId="54E9B6C3" w:rsidTr="001A7037">
        <w:trPr>
          <w:ins w:id="654" w:author="Zbigniew Kukowski" w:date="2016-06-14T16:25:00Z"/>
          <w:del w:id="655" w:author="Kiran Sangal (Mindtree)" w:date="2016-07-04T11:37:00Z"/>
        </w:trPr>
        <w:tc>
          <w:tcPr>
            <w:cnfStyle w:val="001000000000" w:firstRow="0" w:lastRow="0" w:firstColumn="1" w:lastColumn="0" w:oddVBand="0" w:evenVBand="0" w:oddHBand="0" w:evenHBand="0" w:firstRowFirstColumn="0" w:firstRowLastColumn="0" w:lastRowFirstColumn="0" w:lastRowLastColumn="0"/>
            <w:tcW w:w="5395" w:type="dxa"/>
          </w:tcPr>
          <w:p w14:paraId="7F8592AB" w14:textId="51B98D5F" w:rsidR="00513194" w:rsidRPr="00C6592D" w:rsidDel="001A7037" w:rsidRDefault="00513194" w:rsidP="00513194">
            <w:pPr>
              <w:spacing w:before="60" w:after="60"/>
              <w:ind w:left="0"/>
              <w:rPr>
                <w:ins w:id="656" w:author="Zbigniew Kukowski" w:date="2016-06-14T16:25:00Z"/>
                <w:del w:id="657" w:author="Kiran Sangal (Mindtree)" w:date="2016-07-04T11:37:00Z"/>
                <w:b w:val="0"/>
              </w:rPr>
            </w:pPr>
            <w:ins w:id="658" w:author="Zbigniew Kukowski" w:date="2016-06-14T16:25:00Z">
              <w:del w:id="659" w:author="Kiran Sangal (Mindtree)" w:date="2016-07-04T11:36:00Z">
                <w:r w:rsidRPr="00C6592D" w:rsidDel="001A7037">
                  <w:rPr>
                    <w:rFonts w:ascii="Helvetica" w:hAnsi="Helvetica" w:cs="Helvetica"/>
                    <w:color w:val="333333"/>
                    <w:sz w:val="21"/>
                    <w:szCs w:val="21"/>
                  </w:rPr>
                  <w:delText>x64 architecture</w:delText>
                </w:r>
              </w:del>
            </w:ins>
          </w:p>
        </w:tc>
        <w:tc>
          <w:tcPr>
            <w:tcW w:w="5395" w:type="dxa"/>
          </w:tcPr>
          <w:p w14:paraId="4258AA2C" w14:textId="5671557E" w:rsidR="00513194" w:rsidRPr="00C6592D" w:rsidDel="001A7037" w:rsidRDefault="00513194" w:rsidP="00513194">
            <w:pPr>
              <w:spacing w:before="60" w:after="60"/>
              <w:ind w:left="0"/>
              <w:cnfStyle w:val="000000000000" w:firstRow="0" w:lastRow="0" w:firstColumn="0" w:lastColumn="0" w:oddVBand="0" w:evenVBand="0" w:oddHBand="0" w:evenHBand="0" w:firstRowFirstColumn="0" w:firstRowLastColumn="0" w:lastRowFirstColumn="0" w:lastRowLastColumn="0"/>
              <w:rPr>
                <w:ins w:id="660" w:author="Zbigniew Kukowski" w:date="2016-06-14T16:25:00Z"/>
                <w:del w:id="661" w:author="Kiran Sangal (Mindtree)" w:date="2016-07-04T11:37:00Z"/>
              </w:rPr>
            </w:pPr>
            <w:ins w:id="662" w:author="Zbigniew Kukowski" w:date="2016-06-14T16:25:00Z">
              <w:del w:id="663" w:author="Kiran Sangal (Mindtree)" w:date="2016-07-04T11:36:00Z">
                <w:r w:rsidRPr="00C6592D" w:rsidDel="001A7037">
                  <w:rPr>
                    <w:rFonts w:ascii="Helvetica" w:hAnsi="Helvetica" w:cs="Helvetica"/>
                    <w:color w:val="333333"/>
                    <w:sz w:val="21"/>
                    <w:szCs w:val="21"/>
                  </w:rPr>
                  <w:delText>The features that virtualization-based security uses in the Windows hypervisor can only run on a 64-bit PC.</w:delText>
                </w:r>
              </w:del>
            </w:ins>
          </w:p>
        </w:tc>
      </w:tr>
      <w:tr w:rsidR="00513194" w:rsidRPr="00C6592D" w:rsidDel="001A7037" w14:paraId="46E3BCA7" w14:textId="7188496E" w:rsidTr="001A7037">
        <w:trPr>
          <w:cnfStyle w:val="000000100000" w:firstRow="0" w:lastRow="0" w:firstColumn="0" w:lastColumn="0" w:oddVBand="0" w:evenVBand="0" w:oddHBand="1" w:evenHBand="0" w:firstRowFirstColumn="0" w:firstRowLastColumn="0" w:lastRowFirstColumn="0" w:lastRowLastColumn="0"/>
          <w:del w:id="664" w:author="Kiran Sangal (Mindtree)" w:date="2016-07-04T11:37:00Z"/>
        </w:trPr>
        <w:tc>
          <w:tcPr>
            <w:cnfStyle w:val="001000000000" w:firstRow="0" w:lastRow="0" w:firstColumn="1" w:lastColumn="0" w:oddVBand="0" w:evenVBand="0" w:oddHBand="0" w:evenHBand="0" w:firstRowFirstColumn="0" w:firstRowLastColumn="0" w:lastRowFirstColumn="0" w:lastRowLastColumn="0"/>
            <w:tcW w:w="5395" w:type="dxa"/>
          </w:tcPr>
          <w:p w14:paraId="69998862" w14:textId="25153793" w:rsidR="00513194" w:rsidRPr="00C6592D" w:rsidDel="001A7037" w:rsidRDefault="00513194" w:rsidP="00513194">
            <w:pPr>
              <w:spacing w:before="60" w:after="60"/>
              <w:ind w:left="0"/>
              <w:rPr>
                <w:del w:id="665" w:author="Kiran Sangal (Mindtree)" w:date="2016-07-04T11:37:00Z"/>
                <w:b w:val="0"/>
              </w:rPr>
            </w:pPr>
            <w:ins w:id="666" w:author="Zbigniew Kukowski" w:date="2016-06-14T16:25:00Z">
              <w:del w:id="667" w:author="Kiran Sangal (Mindtree)" w:date="2016-07-04T11:36:00Z">
                <w:r w:rsidRPr="00C6592D" w:rsidDel="001A7037">
                  <w:rPr>
                    <w:rFonts w:ascii="Helvetica" w:hAnsi="Helvetica" w:cs="Helvetica"/>
                    <w:color w:val="333333"/>
                    <w:sz w:val="21"/>
                    <w:szCs w:val="21"/>
                  </w:rPr>
                  <w:delText>A VT-d or AMD-Vi IOMMU (Input/output memory management unit)</w:delText>
                </w:r>
              </w:del>
            </w:ins>
            <w:del w:id="668" w:author="Kiran Sangal (Mindtree)" w:date="2016-07-04T11:36:00Z">
              <w:r w:rsidRPr="00C6592D" w:rsidDel="001A7037">
                <w:delText>Windows 10 supported desktop/tablet/laptop</w:delText>
              </w:r>
            </w:del>
            <w:ins w:id="669" w:author="Anup Manandhar" w:date="2016-05-17T15:00:00Z">
              <w:del w:id="670" w:author="Kiran Sangal (Mindtree)" w:date="2016-07-04T11:36:00Z">
                <w:r w:rsidRPr="00C6592D" w:rsidDel="001A7037">
                  <w:delText xml:space="preserve"> </w:delText>
                </w:r>
              </w:del>
            </w:ins>
          </w:p>
        </w:tc>
        <w:tc>
          <w:tcPr>
            <w:tcW w:w="5395" w:type="dxa"/>
          </w:tcPr>
          <w:p w14:paraId="4211FB55" w14:textId="3A01C8FC" w:rsidR="00513194" w:rsidRPr="00C6592D" w:rsidDel="001A7037" w:rsidRDefault="00513194" w:rsidP="00513194">
            <w:pPr>
              <w:spacing w:before="60" w:after="60"/>
              <w:ind w:left="0"/>
              <w:cnfStyle w:val="000000100000" w:firstRow="0" w:lastRow="0" w:firstColumn="0" w:lastColumn="0" w:oddVBand="0" w:evenVBand="0" w:oddHBand="1" w:evenHBand="0" w:firstRowFirstColumn="0" w:firstRowLastColumn="0" w:lastRowFirstColumn="0" w:lastRowLastColumn="0"/>
              <w:rPr>
                <w:del w:id="671" w:author="Kiran Sangal (Mindtree)" w:date="2016-07-04T11:37:00Z"/>
              </w:rPr>
            </w:pPr>
            <w:ins w:id="672" w:author="Zbigniew Kukowski" w:date="2016-06-14T16:25:00Z">
              <w:del w:id="673" w:author="Kiran Sangal (Mindtree)" w:date="2016-07-04T11:36:00Z">
                <w:r w:rsidRPr="00C6592D" w:rsidDel="001A7037">
                  <w:rPr>
                    <w:rFonts w:ascii="Helvetica" w:hAnsi="Helvetica" w:cs="Helvetica"/>
                    <w:color w:val="333333"/>
                    <w:sz w:val="21"/>
                    <w:szCs w:val="21"/>
                  </w:rPr>
                  <w:delText>In Windows 10, an IOMMU enhances system resiliency against memory attacks.</w:delText>
                </w:r>
              </w:del>
            </w:ins>
          </w:p>
        </w:tc>
      </w:tr>
      <w:tr w:rsidR="00513194" w:rsidRPr="00C6592D" w:rsidDel="00513194" w14:paraId="034DC8A5" w14:textId="196D08EE" w:rsidTr="001A7037">
        <w:trPr>
          <w:del w:id="674" w:author="Zbigniew Kukowski" w:date="2016-06-14T16:26:00Z"/>
        </w:trPr>
        <w:tc>
          <w:tcPr>
            <w:cnfStyle w:val="001000000000" w:firstRow="0" w:lastRow="0" w:firstColumn="1" w:lastColumn="0" w:oddVBand="0" w:evenVBand="0" w:oddHBand="0" w:evenHBand="0" w:firstRowFirstColumn="0" w:firstRowLastColumn="0" w:lastRowFirstColumn="0" w:lastRowLastColumn="0"/>
            <w:tcW w:w="5395" w:type="dxa"/>
          </w:tcPr>
          <w:p w14:paraId="3DE97982" w14:textId="4A2B3C98" w:rsidR="00513194" w:rsidRPr="00C6592D" w:rsidDel="00513194" w:rsidRDefault="00513194" w:rsidP="00513194">
            <w:pPr>
              <w:spacing w:before="60" w:after="60"/>
              <w:ind w:left="0"/>
              <w:rPr>
                <w:del w:id="675" w:author="Zbigniew Kukowski" w:date="2016-06-14T16:26:00Z"/>
                <w:b w:val="0"/>
              </w:rPr>
            </w:pPr>
            <w:del w:id="676" w:author="Zbigniew Kukowski" w:date="2016-06-14T16:25:00Z">
              <w:r w:rsidRPr="00C6592D" w:rsidDel="00513194">
                <w:delText>TPM 2.0</w:delText>
              </w:r>
            </w:del>
          </w:p>
        </w:tc>
        <w:tc>
          <w:tcPr>
            <w:tcW w:w="5395" w:type="dxa"/>
          </w:tcPr>
          <w:p w14:paraId="40E744F9" w14:textId="2CF3A0D0" w:rsidR="00513194" w:rsidRPr="00C6592D" w:rsidDel="00513194" w:rsidRDefault="00513194" w:rsidP="00513194">
            <w:pPr>
              <w:spacing w:before="60" w:after="60"/>
              <w:ind w:left="0"/>
              <w:cnfStyle w:val="000000000000" w:firstRow="0" w:lastRow="0" w:firstColumn="0" w:lastColumn="0" w:oddVBand="0" w:evenVBand="0" w:oddHBand="0" w:evenHBand="0" w:firstRowFirstColumn="0" w:firstRowLastColumn="0" w:lastRowFirstColumn="0" w:lastRowLastColumn="0"/>
              <w:rPr>
                <w:del w:id="677" w:author="Zbigniew Kukowski" w:date="2016-06-14T16:26:00Z"/>
              </w:rPr>
            </w:pPr>
          </w:p>
        </w:tc>
      </w:tr>
      <w:tr w:rsidR="00513194" w:rsidRPr="00C6592D" w14:paraId="2E0CF035" w14:textId="77777777" w:rsidTr="001A70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5560E06" w14:textId="6D215A9E" w:rsidR="00513194" w:rsidRPr="00C6592D" w:rsidRDefault="00513194" w:rsidP="00513194">
            <w:pPr>
              <w:spacing w:before="60" w:after="60"/>
              <w:ind w:left="0"/>
              <w:rPr>
                <w:b w:val="0"/>
              </w:rPr>
            </w:pPr>
            <w:ins w:id="678" w:author="Zbigniew Kukowski" w:date="2016-06-14T16:25:00Z">
              <w:r w:rsidRPr="00C6592D">
                <w:rPr>
                  <w:rFonts w:ascii="Helvetica" w:hAnsi="Helvetica" w:cs="Helvetica"/>
                  <w:color w:val="333333"/>
                  <w:sz w:val="21"/>
                  <w:szCs w:val="21"/>
                </w:rPr>
                <w:t>Minimum Physical Memory</w:t>
              </w:r>
            </w:ins>
            <w:del w:id="679" w:author="Zbigniew Kukowski" w:date="2016-06-14T16:25:00Z">
              <w:r w:rsidRPr="00C6592D" w:rsidDel="00513194">
                <w:delText>Processor virtualization extensions</w:delText>
              </w:r>
            </w:del>
          </w:p>
        </w:tc>
        <w:tc>
          <w:tcPr>
            <w:tcW w:w="5395" w:type="dxa"/>
          </w:tcPr>
          <w:p w14:paraId="5B57F251" w14:textId="3E288F9F" w:rsidR="00513194" w:rsidRPr="00C6592D" w:rsidDel="00513194" w:rsidRDefault="001A7037" w:rsidP="00513194">
            <w:pPr>
              <w:spacing w:before="60" w:after="60"/>
              <w:ind w:left="0"/>
              <w:cnfStyle w:val="000000100000" w:firstRow="0" w:lastRow="0" w:firstColumn="0" w:lastColumn="0" w:oddVBand="0" w:evenVBand="0" w:oddHBand="1" w:evenHBand="0" w:firstRowFirstColumn="0" w:firstRowLastColumn="0" w:lastRowFirstColumn="0" w:lastRowLastColumn="0"/>
              <w:rPr>
                <w:del w:id="680" w:author="Zbigniew Kukowski" w:date="2016-06-14T16:25:00Z"/>
              </w:rPr>
            </w:pPr>
            <w:ins w:id="681" w:author="Kiran Sangal (Mindtree)" w:date="2016-07-04T11:36:00Z">
              <w:r w:rsidRPr="00C6592D">
                <w:rPr>
                  <w:rFonts w:ascii="Helvetica" w:hAnsi="Helvetica" w:cs="Helvetica"/>
                  <w:color w:val="333333"/>
                  <w:sz w:val="21"/>
                  <w:szCs w:val="21"/>
                </w:rPr>
                <w:t xml:space="preserve">16 </w:t>
              </w:r>
            </w:ins>
            <w:ins w:id="682" w:author="Zbigniew Kukowski" w:date="2016-06-14T16:25:00Z">
              <w:del w:id="683" w:author="Kiran Sangal (Mindtree)" w:date="2016-07-04T11:36:00Z">
                <w:r w:rsidR="00513194" w:rsidRPr="00C6592D" w:rsidDel="001A7037">
                  <w:rPr>
                    <w:rFonts w:ascii="Helvetica" w:hAnsi="Helvetica" w:cs="Helvetica"/>
                    <w:color w:val="333333"/>
                    <w:sz w:val="21"/>
                    <w:szCs w:val="21"/>
                  </w:rPr>
                  <w:delText xml:space="preserve">6 </w:delText>
                </w:r>
              </w:del>
              <w:r w:rsidR="00513194" w:rsidRPr="00C6592D">
                <w:rPr>
                  <w:rFonts w:ascii="Helvetica" w:hAnsi="Helvetica" w:cs="Helvetica"/>
                  <w:color w:val="333333"/>
                  <w:sz w:val="21"/>
                  <w:szCs w:val="21"/>
                </w:rPr>
                <w:t>GB RAM</w:t>
              </w:r>
            </w:ins>
            <w:del w:id="684" w:author="Zbigniew Kukowski" w:date="2016-06-14T16:25:00Z">
              <w:r w:rsidR="00513194" w:rsidRPr="00C6592D" w:rsidDel="00513194">
                <w:delText xml:space="preserve">Intel VT-D </w:delText>
              </w:r>
            </w:del>
          </w:p>
          <w:p w14:paraId="2164AB50" w14:textId="705581CC" w:rsidR="00513194" w:rsidRPr="00C6592D" w:rsidRDefault="00513194" w:rsidP="00513194">
            <w:pPr>
              <w:spacing w:before="60" w:after="60"/>
              <w:ind w:left="0"/>
              <w:cnfStyle w:val="000000100000" w:firstRow="0" w:lastRow="0" w:firstColumn="0" w:lastColumn="0" w:oddVBand="0" w:evenVBand="0" w:oddHBand="1" w:evenHBand="0" w:firstRowFirstColumn="0" w:firstRowLastColumn="0" w:lastRowFirstColumn="0" w:lastRowLastColumn="0"/>
            </w:pPr>
            <w:del w:id="685" w:author="Zbigniew Kukowski" w:date="2016-06-14T16:25:00Z">
              <w:r w:rsidRPr="00C6592D" w:rsidDel="00513194">
                <w:delText>AMD VT-X</w:delText>
              </w:r>
            </w:del>
            <w:ins w:id="686" w:author="Kiran Sangal (Mindtree)" w:date="2016-07-04T11:36:00Z">
              <w:r w:rsidR="001A7037" w:rsidRPr="00C6592D">
                <w:t xml:space="preserve"> </w:t>
              </w:r>
              <w:r w:rsidR="001A7037" w:rsidRPr="00C6592D">
                <w:rPr>
                  <w:rFonts w:ascii="Helvetica" w:hAnsi="Helvetica" w:cs="Helvetica"/>
                  <w:color w:val="333333"/>
                  <w:sz w:val="21"/>
                  <w:szCs w:val="21"/>
                  <w:rPrChange w:id="687" w:author="Veeresh Appasheb Ravadi (Mindtree Consulting PVT LTD)" w:date="2016-09-06T09:08:00Z">
                    <w:rPr/>
                  </w:rPrChange>
                </w:rPr>
                <w:t>recommended</w:t>
              </w:r>
            </w:ins>
          </w:p>
        </w:tc>
      </w:tr>
      <w:tr w:rsidR="00513194" w:rsidRPr="00C6592D" w14:paraId="2B3DB3A2" w14:textId="77777777" w:rsidTr="001A7037">
        <w:tblPrEx>
          <w:tblW w:w="0" w:type="auto"/>
          <w:tblPrExChange w:id="688" w:author="Kiran Sangal (Mindtree)" w:date="2016-07-04T11:37:00Z">
            <w:tblPrEx>
              <w:tblW w:w="0" w:type="auto"/>
            </w:tblPrEx>
          </w:tblPrExChange>
        </w:tblPrEx>
        <w:tc>
          <w:tcPr>
            <w:cnfStyle w:val="001000000000" w:firstRow="0" w:lastRow="0" w:firstColumn="1" w:lastColumn="0" w:oddVBand="0" w:evenVBand="0" w:oddHBand="0" w:evenHBand="0" w:firstRowFirstColumn="0" w:firstRowLastColumn="0" w:lastRowFirstColumn="0" w:lastRowLastColumn="0"/>
            <w:tcW w:w="0" w:type="dxa"/>
            <w:tcPrChange w:id="689" w:author="Kiran Sangal (Mindtree)" w:date="2016-07-04T11:37:00Z">
              <w:tcPr>
                <w:tcW w:w="5395" w:type="dxa"/>
              </w:tcPr>
            </w:tcPrChange>
          </w:tcPr>
          <w:p w14:paraId="74BF7CBE" w14:textId="66DF15AF" w:rsidR="00513194" w:rsidRPr="00C6592D" w:rsidRDefault="00513194" w:rsidP="00513194">
            <w:pPr>
              <w:spacing w:before="60" w:after="60"/>
              <w:ind w:left="0"/>
              <w:rPr>
                <w:b w:val="0"/>
              </w:rPr>
            </w:pPr>
            <w:ins w:id="690" w:author="Zbigniew Kukowski" w:date="2016-06-14T16:25:00Z">
              <w:r w:rsidRPr="00C6592D">
                <w:rPr>
                  <w:rFonts w:ascii="Helvetica" w:hAnsi="Helvetica" w:cs="Helvetica"/>
                  <w:color w:val="333333"/>
                  <w:sz w:val="21"/>
                  <w:szCs w:val="21"/>
                </w:rPr>
                <w:t>Available disk space</w:t>
              </w:r>
            </w:ins>
            <w:del w:id="691" w:author="Zbigniew Kukowski" w:date="2016-06-14T16:25:00Z">
              <w:r w:rsidRPr="00C6592D" w:rsidDel="00513194">
                <w:delText>Microsoft Lumia</w:delText>
              </w:r>
            </w:del>
          </w:p>
        </w:tc>
        <w:tc>
          <w:tcPr>
            <w:tcW w:w="0" w:type="dxa"/>
            <w:tcPrChange w:id="692" w:author="Kiran Sangal (Mindtree)" w:date="2016-07-04T11:37:00Z">
              <w:tcPr>
                <w:tcW w:w="5395" w:type="dxa"/>
                <w:vAlign w:val="center"/>
              </w:tcPr>
            </w:tcPrChange>
          </w:tcPr>
          <w:p w14:paraId="712172CA" w14:textId="121E6097" w:rsidR="00513194" w:rsidRPr="00C6592D" w:rsidRDefault="00513194">
            <w:pPr>
              <w:pStyle w:val="AuthorGuidance"/>
              <w:ind w:left="0"/>
              <w:cnfStyle w:val="000000000000" w:firstRow="0" w:lastRow="0" w:firstColumn="0" w:lastColumn="0" w:oddVBand="0" w:evenVBand="0" w:oddHBand="0" w:evenHBand="0" w:firstRowFirstColumn="0" w:firstRowLastColumn="0" w:lastRowFirstColumn="0" w:lastRowLastColumn="0"/>
            </w:pPr>
            <w:ins w:id="693" w:author="Zbigniew Kukowski" w:date="2016-06-14T16:25:00Z">
              <w:r w:rsidRPr="00C6592D">
                <w:rPr>
                  <w:rFonts w:ascii="Helvetica" w:hAnsi="Helvetica" w:cs="Helvetica"/>
                  <w:color w:val="333333"/>
                  <w:sz w:val="21"/>
                  <w:szCs w:val="21"/>
                </w:rPr>
                <w:t xml:space="preserve">The PC must have at least 8GB of free space. Disk must be formatted by </w:t>
              </w:r>
              <w:del w:id="694" w:author="Kiran Sangal (Mindtree)" w:date="2016-07-04T11:35:00Z">
                <w:r w:rsidRPr="00C6592D" w:rsidDel="00396E46">
                  <w:rPr>
                    <w:rFonts w:ascii="Helvetica" w:hAnsi="Helvetica" w:cs="Helvetica"/>
                    <w:color w:val="333333"/>
                    <w:sz w:val="21"/>
                    <w:szCs w:val="21"/>
                  </w:rPr>
                  <w:delText xml:space="preserve">using the FAT, FAT16, FAT32, or </w:delText>
                </w:r>
              </w:del>
              <w:r w:rsidRPr="00C6592D">
                <w:rPr>
                  <w:rFonts w:ascii="Helvetica" w:hAnsi="Helvetica" w:cs="Helvetica"/>
                  <w:color w:val="333333"/>
                  <w:sz w:val="21"/>
                  <w:szCs w:val="21"/>
                </w:rPr>
                <w:t>NTFS file syste</w:t>
              </w:r>
            </w:ins>
            <w:ins w:id="695" w:author="Kiran Sangal (Mindtree)" w:date="2016-07-04T11:35:00Z">
              <w:r w:rsidR="00396E46" w:rsidRPr="00C6592D">
                <w:rPr>
                  <w:rFonts w:ascii="Helvetica" w:hAnsi="Helvetica" w:cs="Helvetica"/>
                  <w:color w:val="333333"/>
                  <w:sz w:val="21"/>
                  <w:szCs w:val="21"/>
                </w:rPr>
                <w:t xml:space="preserve">m for </w:t>
              </w:r>
            </w:ins>
            <w:ins w:id="696" w:author="Zbigniew Kukowski" w:date="2016-06-14T16:25:00Z">
              <w:del w:id="697" w:author="Kiran Sangal (Mindtree)" w:date="2016-07-04T11:35:00Z">
                <w:r w:rsidRPr="00C6592D" w:rsidDel="00396E46">
                  <w:rPr>
                    <w:rFonts w:ascii="Helvetica" w:hAnsi="Helvetica" w:cs="Helvetica"/>
                    <w:color w:val="333333"/>
                    <w:sz w:val="21"/>
                    <w:szCs w:val="21"/>
                  </w:rPr>
                  <w:delText>m.</w:delText>
                </w:r>
              </w:del>
            </w:ins>
            <w:del w:id="698" w:author="Zbigniew Kukowski" w:date="2016-06-14T16:25:00Z">
              <w:r w:rsidRPr="00C6592D" w:rsidDel="00513194">
                <w:rPr>
                  <w:rFonts w:ascii="Helvetica" w:hAnsi="Helvetica" w:cs="Helvetica"/>
                  <w:color w:val="333333"/>
                  <w:sz w:val="21"/>
                  <w:szCs w:val="21"/>
                  <w:rPrChange w:id="699" w:author="Veeresh Appasheb Ravadi (Mindtree Consulting PVT LTD)" w:date="2016-09-06T09:08:00Z">
                    <w:rPr/>
                  </w:rPrChange>
                </w:rPr>
                <w:delText>Must be running Windows 10 Build #</w:delText>
              </w:r>
            </w:del>
            <w:ins w:id="700" w:author="Anup Manandhar" w:date="2016-05-17T15:01:00Z">
              <w:del w:id="701" w:author="Zbigniew Kukowski" w:date="2016-06-14T16:25:00Z">
                <w:r w:rsidRPr="00C6592D" w:rsidDel="00513194">
                  <w:rPr>
                    <w:rFonts w:ascii="Helvetica" w:hAnsi="Helvetica" w:cs="Helvetica"/>
                    <w:color w:val="333333"/>
                    <w:sz w:val="21"/>
                    <w:szCs w:val="21"/>
                    <w:rPrChange w:id="702" w:author="Veeresh Appasheb Ravadi (Mindtree Consulting PVT LTD)" w:date="2016-09-06T09:08:00Z">
                      <w:rPr/>
                    </w:rPrChange>
                  </w:rPr>
                  <w:delText>Must be running Windows 10 Threshold2 build</w:delText>
                </w:r>
              </w:del>
            </w:ins>
            <w:ins w:id="703" w:author="Kiran Sangal (Mindtree)" w:date="2016-07-04T11:35:00Z">
              <w:r w:rsidR="00396E46" w:rsidRPr="00C6592D">
                <w:rPr>
                  <w:rFonts w:ascii="Helvetica" w:hAnsi="Helvetica" w:cs="Helvetica"/>
                  <w:color w:val="333333"/>
                  <w:sz w:val="21"/>
                  <w:szCs w:val="21"/>
                  <w:rPrChange w:id="704" w:author="Veeresh Appasheb Ravadi (Mindtree Consulting PVT LTD)" w:date="2016-09-06T09:08:00Z">
                    <w:rPr/>
                  </w:rPrChange>
                </w:rPr>
                <w:t>better security</w:t>
              </w:r>
            </w:ins>
          </w:p>
        </w:tc>
      </w:tr>
      <w:tr w:rsidR="00513194" w:rsidRPr="00C6592D" w:rsidDel="00513194" w14:paraId="6C9AD990" w14:textId="3846013A" w:rsidTr="001A7037">
        <w:trPr>
          <w:cnfStyle w:val="000000100000" w:firstRow="0" w:lastRow="0" w:firstColumn="0" w:lastColumn="0" w:oddVBand="0" w:evenVBand="0" w:oddHBand="1" w:evenHBand="0" w:firstRowFirstColumn="0" w:firstRowLastColumn="0" w:lastRowFirstColumn="0" w:lastRowLastColumn="0"/>
          <w:del w:id="705" w:author="Zbigniew Kukowski" w:date="2016-06-14T16:27:00Z"/>
        </w:trPr>
        <w:tc>
          <w:tcPr>
            <w:cnfStyle w:val="001000000000" w:firstRow="0" w:lastRow="0" w:firstColumn="1" w:lastColumn="0" w:oddVBand="0" w:evenVBand="0" w:oddHBand="0" w:evenHBand="0" w:firstRowFirstColumn="0" w:firstRowLastColumn="0" w:lastRowFirstColumn="0" w:lastRowLastColumn="0"/>
            <w:tcW w:w="5395" w:type="dxa"/>
          </w:tcPr>
          <w:p w14:paraId="0C9FFE9F" w14:textId="40B1EA33" w:rsidR="00513194" w:rsidRPr="00C6592D" w:rsidDel="00513194" w:rsidRDefault="00513194" w:rsidP="00513194">
            <w:pPr>
              <w:spacing w:before="60" w:after="60"/>
              <w:ind w:left="0"/>
              <w:rPr>
                <w:del w:id="706" w:author="Zbigniew Kukowski" w:date="2016-06-14T16:27:00Z"/>
                <w:b w:val="0"/>
              </w:rPr>
            </w:pPr>
          </w:p>
        </w:tc>
        <w:tc>
          <w:tcPr>
            <w:tcW w:w="5395" w:type="dxa"/>
          </w:tcPr>
          <w:p w14:paraId="70F7C704" w14:textId="04728431" w:rsidR="00513194" w:rsidRPr="00C6592D" w:rsidDel="00513194" w:rsidRDefault="00513194" w:rsidP="00513194">
            <w:pPr>
              <w:spacing w:before="60" w:after="60"/>
              <w:ind w:left="0"/>
              <w:cnfStyle w:val="000000100000" w:firstRow="0" w:lastRow="0" w:firstColumn="0" w:lastColumn="0" w:oddVBand="0" w:evenVBand="0" w:oddHBand="1" w:evenHBand="0" w:firstRowFirstColumn="0" w:firstRowLastColumn="0" w:lastRowFirstColumn="0" w:lastRowLastColumn="0"/>
              <w:rPr>
                <w:del w:id="707" w:author="Zbigniew Kukowski" w:date="2016-06-14T16:27:00Z"/>
              </w:rPr>
            </w:pPr>
          </w:p>
        </w:tc>
      </w:tr>
      <w:tr w:rsidR="00513194" w:rsidRPr="00C6592D" w:rsidDel="00513194" w14:paraId="5A34F9D4" w14:textId="303FD556" w:rsidTr="001A7037">
        <w:trPr>
          <w:del w:id="708" w:author="Zbigniew Kukowski" w:date="2016-06-14T16:27:00Z"/>
        </w:trPr>
        <w:tc>
          <w:tcPr>
            <w:cnfStyle w:val="001000000000" w:firstRow="0" w:lastRow="0" w:firstColumn="1" w:lastColumn="0" w:oddVBand="0" w:evenVBand="0" w:oddHBand="0" w:evenHBand="0" w:firstRowFirstColumn="0" w:firstRowLastColumn="0" w:lastRowFirstColumn="0" w:lastRowLastColumn="0"/>
            <w:tcW w:w="5395" w:type="dxa"/>
          </w:tcPr>
          <w:p w14:paraId="7FF6D8CE" w14:textId="70A9D51A" w:rsidR="00513194" w:rsidRPr="00C6592D" w:rsidDel="00513194" w:rsidRDefault="00513194" w:rsidP="00513194">
            <w:pPr>
              <w:spacing w:before="60" w:after="60"/>
              <w:ind w:left="0"/>
              <w:rPr>
                <w:del w:id="709" w:author="Zbigniew Kukowski" w:date="2016-06-14T16:27:00Z"/>
                <w:b w:val="0"/>
              </w:rPr>
            </w:pPr>
          </w:p>
        </w:tc>
        <w:tc>
          <w:tcPr>
            <w:tcW w:w="5395" w:type="dxa"/>
          </w:tcPr>
          <w:p w14:paraId="3BE84F3F" w14:textId="3E6127C7" w:rsidR="00513194" w:rsidRPr="00C6592D" w:rsidDel="00513194" w:rsidRDefault="00513194" w:rsidP="00513194">
            <w:pPr>
              <w:spacing w:before="60" w:after="60"/>
              <w:ind w:left="0"/>
              <w:cnfStyle w:val="000000000000" w:firstRow="0" w:lastRow="0" w:firstColumn="0" w:lastColumn="0" w:oddVBand="0" w:evenVBand="0" w:oddHBand="0" w:evenHBand="0" w:firstRowFirstColumn="0" w:firstRowLastColumn="0" w:lastRowFirstColumn="0" w:lastRowLastColumn="0"/>
              <w:rPr>
                <w:del w:id="710" w:author="Zbigniew Kukowski" w:date="2016-06-14T16:27:00Z"/>
              </w:rPr>
            </w:pPr>
          </w:p>
        </w:tc>
      </w:tr>
    </w:tbl>
    <w:p w14:paraId="34552F87" w14:textId="77777777" w:rsidR="00DF5E09" w:rsidRPr="00C6592D" w:rsidRDefault="00DF5E09" w:rsidP="007A5F52"/>
    <w:p w14:paraId="05922376" w14:textId="10028D27" w:rsidR="00DC2398" w:rsidRPr="00C6592D" w:rsidRDefault="004C5E32" w:rsidP="00BB31B3">
      <w:pPr>
        <w:pStyle w:val="Heading1"/>
      </w:pPr>
      <w:bookmarkStart w:id="711" w:name="_Scenario_Validation"/>
      <w:bookmarkStart w:id="712" w:name="_Toc463445158"/>
      <w:bookmarkEnd w:id="711"/>
      <w:r w:rsidRPr="00C6592D">
        <w:t>Required Software</w:t>
      </w:r>
      <w:bookmarkEnd w:id="712"/>
    </w:p>
    <w:p w14:paraId="6C19F2E2" w14:textId="12C4C09C" w:rsidR="009407F4" w:rsidRPr="00C6592D" w:rsidRDefault="009407F4" w:rsidP="007A5F52">
      <w:r w:rsidRPr="00C6592D">
        <w:t>This scenario requires the following software or software features for successful completion:</w:t>
      </w:r>
    </w:p>
    <w:tbl>
      <w:tblPr>
        <w:tblStyle w:val="ListTable3-Accent3"/>
        <w:tblW w:w="0" w:type="auto"/>
        <w:tblLook w:val="04A0" w:firstRow="1" w:lastRow="0" w:firstColumn="1" w:lastColumn="0" w:noHBand="0" w:noVBand="1"/>
      </w:tblPr>
      <w:tblGrid>
        <w:gridCol w:w="5395"/>
        <w:gridCol w:w="5395"/>
      </w:tblGrid>
      <w:tr w:rsidR="002A0E85" w:rsidRPr="00C6592D" w14:paraId="4C630CCB" w14:textId="77777777" w:rsidTr="00FE21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395" w:type="dxa"/>
            <w:shd w:val="clear" w:color="auto" w:fill="F2F2F2" w:themeFill="background1" w:themeFillShade="F2"/>
            <w:vAlign w:val="center"/>
          </w:tcPr>
          <w:p w14:paraId="19085C43" w14:textId="7D6BB9F2" w:rsidR="002B5277" w:rsidRPr="00C6592D" w:rsidRDefault="002A0E85" w:rsidP="002A0E85">
            <w:pPr>
              <w:ind w:left="0"/>
              <w:rPr>
                <w:color w:val="404040" w:themeColor="text1" w:themeTint="BF"/>
                <w:sz w:val="24"/>
              </w:rPr>
            </w:pPr>
            <w:r w:rsidRPr="00C6592D">
              <w:rPr>
                <w:color w:val="404040" w:themeColor="text1" w:themeTint="BF"/>
                <w:sz w:val="24"/>
              </w:rPr>
              <w:t>Software</w:t>
            </w:r>
          </w:p>
        </w:tc>
        <w:tc>
          <w:tcPr>
            <w:tcW w:w="5395" w:type="dxa"/>
            <w:shd w:val="clear" w:color="auto" w:fill="F2F2F2" w:themeFill="background1" w:themeFillShade="F2"/>
            <w:vAlign w:val="center"/>
          </w:tcPr>
          <w:p w14:paraId="70C839EC" w14:textId="65B0CEE3" w:rsidR="002B5277" w:rsidRPr="00C6592D" w:rsidRDefault="004629F8" w:rsidP="002A0E85">
            <w:pPr>
              <w:ind w:left="0"/>
              <w:cnfStyle w:val="100000000000" w:firstRow="1" w:lastRow="0" w:firstColumn="0" w:lastColumn="0" w:oddVBand="0" w:evenVBand="0" w:oddHBand="0" w:evenHBand="0" w:firstRowFirstColumn="0" w:firstRowLastColumn="0" w:lastRowFirstColumn="0" w:lastRowLastColumn="0"/>
              <w:rPr>
                <w:color w:val="404040" w:themeColor="text1" w:themeTint="BF"/>
                <w:sz w:val="24"/>
              </w:rPr>
            </w:pPr>
            <w:r w:rsidRPr="00C6592D">
              <w:rPr>
                <w:color w:val="404040" w:themeColor="text1" w:themeTint="BF"/>
                <w:sz w:val="24"/>
              </w:rPr>
              <w:t xml:space="preserve">Minimum </w:t>
            </w:r>
            <w:r w:rsidR="002A0E85" w:rsidRPr="00C6592D">
              <w:rPr>
                <w:color w:val="404040" w:themeColor="text1" w:themeTint="BF"/>
                <w:sz w:val="24"/>
              </w:rPr>
              <w:t>Version</w:t>
            </w:r>
          </w:p>
        </w:tc>
      </w:tr>
      <w:tr w:rsidR="002B5277" w:rsidRPr="00C6592D" w14:paraId="768CD38C" w14:textId="77777777" w:rsidTr="00FE2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0EEE9D8B" w14:textId="21D3E17F" w:rsidR="002B5277" w:rsidRPr="00C6592D" w:rsidRDefault="002A0E85" w:rsidP="000B0774">
            <w:pPr>
              <w:spacing w:before="60" w:after="60"/>
              <w:ind w:left="0"/>
              <w:rPr>
                <w:b w:val="0"/>
              </w:rPr>
            </w:pPr>
            <w:r w:rsidRPr="00C6592D">
              <w:t>Client Operating System</w:t>
            </w:r>
          </w:p>
        </w:tc>
        <w:tc>
          <w:tcPr>
            <w:tcW w:w="5395" w:type="dxa"/>
            <w:vAlign w:val="center"/>
          </w:tcPr>
          <w:p w14:paraId="731E9025" w14:textId="6811590A" w:rsidR="002B5277" w:rsidRPr="00C6592D" w:rsidRDefault="0085730B">
            <w:pPr>
              <w:pStyle w:val="AuthorGuidance"/>
              <w:spacing w:before="60" w:after="60"/>
              <w:cnfStyle w:val="000000100000" w:firstRow="0" w:lastRow="0" w:firstColumn="0" w:lastColumn="0" w:oddVBand="0" w:evenVBand="0" w:oddHBand="1" w:evenHBand="0" w:firstRowFirstColumn="0" w:firstRowLastColumn="0" w:lastRowFirstColumn="0" w:lastRowLastColumn="0"/>
            </w:pPr>
            <w:del w:id="713" w:author="Zbigniew Kukowski" w:date="2016-06-14T16:27:00Z">
              <w:r w:rsidRPr="00C6592D" w:rsidDel="00513194">
                <w:delText xml:space="preserve">64-bit </w:delText>
              </w:r>
              <w:r w:rsidR="002A0E85" w:rsidRPr="00C6592D" w:rsidDel="00513194">
                <w:delText>Windows 10 Build #</w:delText>
              </w:r>
            </w:del>
            <w:ins w:id="714" w:author="Zbigniew Kukowski" w:date="2016-06-14T16:27:00Z">
              <w:del w:id="715" w:author="Kiran Sangal (Mindtree)" w:date="2016-06-29T15:19:00Z">
                <w:r w:rsidR="00513194" w:rsidRPr="00C6592D" w:rsidDel="00FE2168">
                  <w:delText>Windows 10 BCN build</w:delText>
                </w:r>
              </w:del>
            </w:ins>
            <w:ins w:id="716" w:author="Zbigniew Kukowski" w:date="2016-06-14T16:28:00Z">
              <w:del w:id="717" w:author="Kiran Sangal (Mindtree)" w:date="2016-06-29T15:19:00Z">
                <w:r w:rsidR="00513194" w:rsidRPr="00C6592D" w:rsidDel="00FE2168">
                  <w:delText xml:space="preserve"> at least #1601</w:delText>
                </w:r>
              </w:del>
            </w:ins>
            <w:ins w:id="718" w:author="Kiran Sangal (Mindtree)" w:date="2016-06-29T15:19:00Z">
              <w:r w:rsidR="00FE2168" w:rsidRPr="00C6592D">
                <w:t>Windows 7 or higher</w:t>
              </w:r>
            </w:ins>
          </w:p>
        </w:tc>
      </w:tr>
      <w:tr w:rsidR="00EA3C7A" w:rsidRPr="00C6592D" w:rsidDel="009C0CD5" w14:paraId="2EAE9C28" w14:textId="1B6E7A39" w:rsidTr="00FE2168">
        <w:trPr>
          <w:del w:id="719" w:author="Anup Manandhar" w:date="2016-05-17T15:01:00Z"/>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654D2764" w14:textId="33E0CA53" w:rsidR="00EA3C7A" w:rsidRPr="00C6592D" w:rsidDel="009C0CD5" w:rsidRDefault="00EA3C7A">
            <w:pPr>
              <w:spacing w:before="60" w:after="60"/>
              <w:ind w:left="0"/>
              <w:rPr>
                <w:del w:id="720" w:author="Anup Manandhar" w:date="2016-05-17T15:01:00Z"/>
                <w:b w:val="0"/>
              </w:rPr>
            </w:pPr>
            <w:del w:id="721" w:author="Anup Manandhar" w:date="2016-05-17T15:01:00Z">
              <w:r w:rsidRPr="00C6592D" w:rsidDel="009C0CD5">
                <w:delText>Windows Assessment and Deployment Kit</w:delText>
              </w:r>
            </w:del>
          </w:p>
        </w:tc>
        <w:tc>
          <w:tcPr>
            <w:tcW w:w="5395" w:type="dxa"/>
            <w:vAlign w:val="center"/>
          </w:tcPr>
          <w:p w14:paraId="5BED0390" w14:textId="51BEAFE3" w:rsidR="00EA3C7A" w:rsidRPr="00C6592D" w:rsidDel="009C0CD5" w:rsidRDefault="00EA3C7A" w:rsidP="000B0774">
            <w:pPr>
              <w:pStyle w:val="AuthorGuidance"/>
              <w:spacing w:before="60" w:after="60"/>
              <w:cnfStyle w:val="000000000000" w:firstRow="0" w:lastRow="0" w:firstColumn="0" w:lastColumn="0" w:oddVBand="0" w:evenVBand="0" w:oddHBand="0" w:evenHBand="0" w:firstRowFirstColumn="0" w:firstRowLastColumn="0" w:lastRowFirstColumn="0" w:lastRowLastColumn="0"/>
              <w:rPr>
                <w:del w:id="722" w:author="Anup Manandhar" w:date="2016-05-17T15:01:00Z"/>
              </w:rPr>
            </w:pPr>
          </w:p>
        </w:tc>
      </w:tr>
      <w:tr w:rsidR="00C70F70" w:rsidRPr="00C6592D" w:rsidDel="009C0CD5" w14:paraId="655CCA92" w14:textId="516388D8" w:rsidTr="00FE2168">
        <w:trPr>
          <w:cnfStyle w:val="000000100000" w:firstRow="0" w:lastRow="0" w:firstColumn="0" w:lastColumn="0" w:oddVBand="0" w:evenVBand="0" w:oddHBand="1" w:evenHBand="0" w:firstRowFirstColumn="0" w:firstRowLastColumn="0" w:lastRowFirstColumn="0" w:lastRowLastColumn="0"/>
          <w:del w:id="723" w:author="Anup Manandhar" w:date="2016-05-17T15:01:00Z"/>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712E9096" w14:textId="6C29DF7A" w:rsidR="00C70F70" w:rsidRPr="00C6592D" w:rsidDel="009C0CD5" w:rsidRDefault="004629F8">
            <w:pPr>
              <w:spacing w:before="60" w:after="60"/>
              <w:ind w:left="0"/>
              <w:rPr>
                <w:del w:id="724" w:author="Anup Manandhar" w:date="2016-05-17T15:01:00Z"/>
                <w:b w:val="0"/>
              </w:rPr>
            </w:pPr>
            <w:del w:id="725" w:author="Anup Manandhar" w:date="2016-05-17T15:01:00Z">
              <w:r w:rsidRPr="00C6592D" w:rsidDel="009C0CD5">
                <w:delText xml:space="preserve">Windows Server </w:delText>
              </w:r>
            </w:del>
          </w:p>
        </w:tc>
        <w:tc>
          <w:tcPr>
            <w:tcW w:w="5395" w:type="dxa"/>
            <w:vAlign w:val="center"/>
          </w:tcPr>
          <w:p w14:paraId="226DB245" w14:textId="1D6F4981" w:rsidR="00C70F70" w:rsidRPr="00C6592D" w:rsidDel="009C0CD5" w:rsidRDefault="00C70F70" w:rsidP="000B0774">
            <w:pPr>
              <w:pStyle w:val="AuthorGuidance"/>
              <w:spacing w:before="60" w:after="60"/>
              <w:cnfStyle w:val="000000100000" w:firstRow="0" w:lastRow="0" w:firstColumn="0" w:lastColumn="0" w:oddVBand="0" w:evenVBand="0" w:oddHBand="1" w:evenHBand="0" w:firstRowFirstColumn="0" w:firstRowLastColumn="0" w:lastRowFirstColumn="0" w:lastRowLastColumn="0"/>
              <w:rPr>
                <w:del w:id="726" w:author="Anup Manandhar" w:date="2016-05-17T15:01:00Z"/>
              </w:rPr>
            </w:pPr>
          </w:p>
        </w:tc>
      </w:tr>
      <w:tr w:rsidR="00EA3C7A" w:rsidRPr="00C6592D" w:rsidDel="009C0CD5" w14:paraId="48D8F5AC" w14:textId="6E04DB0B" w:rsidTr="00FE2168">
        <w:trPr>
          <w:del w:id="727" w:author="Anup Manandhar" w:date="2016-05-17T15:01:00Z"/>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62CD5CA1" w14:textId="11291976" w:rsidR="00EA3C7A" w:rsidRPr="00C6592D" w:rsidDel="009C0CD5" w:rsidRDefault="00EA3C7A" w:rsidP="000B0774">
            <w:pPr>
              <w:spacing w:before="60" w:after="60"/>
              <w:ind w:left="0"/>
              <w:rPr>
                <w:del w:id="728" w:author="Anup Manandhar" w:date="2016-05-17T15:01:00Z"/>
                <w:b w:val="0"/>
              </w:rPr>
            </w:pPr>
            <w:del w:id="729" w:author="Anup Manandhar" w:date="2016-05-17T15:01:00Z">
              <w:r w:rsidRPr="00C6592D" w:rsidDel="009C0CD5">
                <w:delText>System Center Configuration Manager</w:delText>
              </w:r>
            </w:del>
          </w:p>
        </w:tc>
        <w:tc>
          <w:tcPr>
            <w:tcW w:w="5395" w:type="dxa"/>
            <w:vAlign w:val="center"/>
          </w:tcPr>
          <w:p w14:paraId="7B6766A0" w14:textId="70C26E0D" w:rsidR="00EA3C7A" w:rsidRPr="00C6592D" w:rsidDel="009C0CD5" w:rsidRDefault="00EA3C7A" w:rsidP="000B0774">
            <w:pPr>
              <w:pStyle w:val="AuthorGuidance"/>
              <w:spacing w:before="60" w:after="60"/>
              <w:cnfStyle w:val="000000000000" w:firstRow="0" w:lastRow="0" w:firstColumn="0" w:lastColumn="0" w:oddVBand="0" w:evenVBand="0" w:oddHBand="0" w:evenHBand="0" w:firstRowFirstColumn="0" w:firstRowLastColumn="0" w:lastRowFirstColumn="0" w:lastRowLastColumn="0"/>
              <w:rPr>
                <w:del w:id="730" w:author="Anup Manandhar" w:date="2016-05-17T15:01:00Z"/>
              </w:rPr>
            </w:pPr>
          </w:p>
        </w:tc>
      </w:tr>
      <w:tr w:rsidR="00EA3C7A" w:rsidRPr="00C6592D" w:rsidDel="009C0CD5" w14:paraId="039F70C1" w14:textId="339BA96F" w:rsidTr="00FE2168">
        <w:trPr>
          <w:cnfStyle w:val="000000100000" w:firstRow="0" w:lastRow="0" w:firstColumn="0" w:lastColumn="0" w:oddVBand="0" w:evenVBand="0" w:oddHBand="1" w:evenHBand="0" w:firstRowFirstColumn="0" w:firstRowLastColumn="0" w:lastRowFirstColumn="0" w:lastRowLastColumn="0"/>
          <w:del w:id="731" w:author="Anup Manandhar" w:date="2016-05-17T15:01:00Z"/>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0CF0C7D6" w14:textId="3EAFC860" w:rsidR="00EA3C7A" w:rsidRPr="00C6592D" w:rsidDel="009C0CD5" w:rsidRDefault="00EA3C7A" w:rsidP="000B0774">
            <w:pPr>
              <w:spacing w:before="60" w:after="60"/>
              <w:ind w:left="0"/>
              <w:rPr>
                <w:del w:id="732" w:author="Anup Manandhar" w:date="2016-05-17T15:01:00Z"/>
                <w:b w:val="0"/>
              </w:rPr>
            </w:pPr>
            <w:del w:id="733" w:author="Anup Manandhar" w:date="2016-05-17T15:01:00Z">
              <w:r w:rsidRPr="00C6592D" w:rsidDel="009C0CD5">
                <w:delText>Microsoft Deployment Toolkit</w:delText>
              </w:r>
            </w:del>
          </w:p>
        </w:tc>
        <w:tc>
          <w:tcPr>
            <w:tcW w:w="5395" w:type="dxa"/>
            <w:vAlign w:val="center"/>
          </w:tcPr>
          <w:p w14:paraId="0C2F0A01" w14:textId="78A6D739" w:rsidR="00EA3C7A" w:rsidRPr="00C6592D" w:rsidDel="009C0CD5" w:rsidRDefault="00EA3C7A" w:rsidP="000B0774">
            <w:pPr>
              <w:pStyle w:val="AuthorGuidance"/>
              <w:spacing w:before="60" w:after="60"/>
              <w:cnfStyle w:val="000000100000" w:firstRow="0" w:lastRow="0" w:firstColumn="0" w:lastColumn="0" w:oddVBand="0" w:evenVBand="0" w:oddHBand="1" w:evenHBand="0" w:firstRowFirstColumn="0" w:firstRowLastColumn="0" w:lastRowFirstColumn="0" w:lastRowLastColumn="0"/>
              <w:rPr>
                <w:del w:id="734" w:author="Anup Manandhar" w:date="2016-05-17T15:01:00Z"/>
              </w:rPr>
            </w:pPr>
          </w:p>
        </w:tc>
      </w:tr>
      <w:tr w:rsidR="00EA3C7A" w:rsidRPr="00C6592D" w14:paraId="717BA15F" w14:textId="77777777" w:rsidTr="00FE2168">
        <w:tc>
          <w:tcPr>
            <w:cnfStyle w:val="001000000000" w:firstRow="0" w:lastRow="0" w:firstColumn="1" w:lastColumn="0" w:oddVBand="0" w:evenVBand="0" w:oddHBand="0" w:evenHBand="0" w:firstRowFirstColumn="0" w:firstRowLastColumn="0" w:lastRowFirstColumn="0" w:lastRowLastColumn="0"/>
            <w:tcW w:w="5395" w:type="dxa"/>
            <w:vAlign w:val="center"/>
          </w:tcPr>
          <w:p w14:paraId="3FDECBDF" w14:textId="11F6E912" w:rsidR="00EA3C7A" w:rsidRPr="00C6592D" w:rsidRDefault="000B0774" w:rsidP="000B0774">
            <w:pPr>
              <w:spacing w:before="60" w:after="60"/>
              <w:ind w:left="0"/>
              <w:rPr>
                <w:b w:val="0"/>
              </w:rPr>
            </w:pPr>
            <w:del w:id="735" w:author="Zbigniew Kukowski" w:date="2016-06-14T16:28:00Z">
              <w:r w:rsidRPr="00C6592D" w:rsidDel="00513194">
                <w:delText xml:space="preserve">Azure </w:delText>
              </w:r>
            </w:del>
            <w:r w:rsidRPr="00C6592D">
              <w:t>Active Directory</w:t>
            </w:r>
          </w:p>
        </w:tc>
        <w:tc>
          <w:tcPr>
            <w:tcW w:w="5395" w:type="dxa"/>
            <w:vAlign w:val="center"/>
          </w:tcPr>
          <w:p w14:paraId="61400E90" w14:textId="123B861F" w:rsidR="00EA3C7A" w:rsidRPr="00C6592D" w:rsidRDefault="00FB0B7D">
            <w:pPr>
              <w:pStyle w:val="AuthorGuidance"/>
              <w:spacing w:before="60" w:after="60"/>
              <w:cnfStyle w:val="000000000000" w:firstRow="0" w:lastRow="0" w:firstColumn="0" w:lastColumn="0" w:oddVBand="0" w:evenVBand="0" w:oddHBand="0" w:evenHBand="0" w:firstRowFirstColumn="0" w:firstRowLastColumn="0" w:lastRowFirstColumn="0" w:lastRowLastColumn="0"/>
            </w:pPr>
            <w:ins w:id="736" w:author="Zbigniew Kukowski" w:date="2016-06-14T16:30:00Z">
              <w:r w:rsidRPr="00C6592D">
                <w:t>Domain</w:t>
              </w:r>
            </w:ins>
            <w:ins w:id="737" w:author="Zbigniew Kukowski" w:date="2016-06-14T16:29:00Z">
              <w:r w:rsidR="00513194" w:rsidRPr="00C6592D">
                <w:t xml:space="preserve"> joined</w:t>
              </w:r>
            </w:ins>
          </w:p>
        </w:tc>
      </w:tr>
      <w:tr w:rsidR="000B0774" w:rsidRPr="00C6592D" w:rsidDel="00FE2168" w14:paraId="7153B635" w14:textId="2F08F396" w:rsidTr="00FE2168">
        <w:trPr>
          <w:cnfStyle w:val="000000100000" w:firstRow="0" w:lastRow="0" w:firstColumn="0" w:lastColumn="0" w:oddVBand="0" w:evenVBand="0" w:oddHBand="1" w:evenHBand="0" w:firstRowFirstColumn="0" w:firstRowLastColumn="0" w:lastRowFirstColumn="0" w:lastRowLastColumn="0"/>
          <w:del w:id="738" w:author="Kiran Sangal (Mindtree)" w:date="2016-06-29T15:19:00Z"/>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71565AFE" w14:textId="2DACD8FA" w:rsidR="000B0774" w:rsidRPr="00C6592D" w:rsidDel="00FE2168" w:rsidRDefault="00FB0B7D">
            <w:pPr>
              <w:spacing w:before="60" w:after="60"/>
              <w:ind w:left="0"/>
              <w:rPr>
                <w:del w:id="739" w:author="Kiran Sangal (Mindtree)" w:date="2016-06-29T15:19:00Z"/>
                <w:b w:val="0"/>
              </w:rPr>
            </w:pPr>
            <w:ins w:id="740" w:author="Zbigniew Kukowski" w:date="2016-06-14T16:30:00Z">
              <w:del w:id="741" w:author="Kiran Sangal (Mindtree)" w:date="2016-06-29T15:19:00Z">
                <w:r w:rsidRPr="00C6592D" w:rsidDel="00FE2168">
                  <w:delText>Operating system features</w:delText>
                </w:r>
              </w:del>
            </w:ins>
            <w:del w:id="742" w:author="Kiran Sangal (Mindtree)" w:date="2016-06-29T15:19:00Z">
              <w:r w:rsidR="000B0774" w:rsidRPr="00C6592D" w:rsidDel="00FE2168">
                <w:delText>Microsoft Intune</w:delText>
              </w:r>
            </w:del>
          </w:p>
        </w:tc>
        <w:tc>
          <w:tcPr>
            <w:tcW w:w="5395" w:type="dxa"/>
            <w:vAlign w:val="center"/>
          </w:tcPr>
          <w:p w14:paraId="18EDAEB3" w14:textId="1116B420" w:rsidR="000B0774" w:rsidRPr="00C6592D" w:rsidDel="00FE2168" w:rsidRDefault="00FB0B7D" w:rsidP="000B0774">
            <w:pPr>
              <w:pStyle w:val="AuthorGuidance"/>
              <w:spacing w:before="60" w:after="60"/>
              <w:cnfStyle w:val="000000100000" w:firstRow="0" w:lastRow="0" w:firstColumn="0" w:lastColumn="0" w:oddVBand="0" w:evenVBand="0" w:oddHBand="1" w:evenHBand="0" w:firstRowFirstColumn="0" w:firstRowLastColumn="0" w:lastRowFirstColumn="0" w:lastRowLastColumn="0"/>
              <w:rPr>
                <w:del w:id="743" w:author="Kiran Sangal (Mindtree)" w:date="2016-06-29T15:19:00Z"/>
              </w:rPr>
            </w:pPr>
            <w:ins w:id="744" w:author="Zbigniew Kukowski" w:date="2016-06-14T16:30:00Z">
              <w:del w:id="745" w:author="Kiran Sangal (Mindtree)" w:date="2016-06-29T15:19:00Z">
                <w:r w:rsidRPr="00C6592D" w:rsidDel="00FE2168">
                  <w:rPr>
                    <w:i w:val="0"/>
                  </w:rPr>
                  <w:delText>Microsoft Hyper-V enabled</w:delText>
                </w:r>
              </w:del>
            </w:ins>
          </w:p>
        </w:tc>
      </w:tr>
      <w:tr w:rsidR="00035606" w:rsidRPr="00C6592D" w14:paraId="4A816B97" w14:textId="77777777" w:rsidTr="00FE2168">
        <w:tc>
          <w:tcPr>
            <w:cnfStyle w:val="001000000000" w:firstRow="0" w:lastRow="0" w:firstColumn="1" w:lastColumn="0" w:oddVBand="0" w:evenVBand="0" w:oddHBand="0" w:evenHBand="0" w:firstRowFirstColumn="0" w:firstRowLastColumn="0" w:lastRowFirstColumn="0" w:lastRowLastColumn="0"/>
            <w:tcW w:w="5395" w:type="dxa"/>
            <w:vAlign w:val="center"/>
          </w:tcPr>
          <w:p w14:paraId="50F11285" w14:textId="5278F608" w:rsidR="00035606" w:rsidRPr="00C6592D" w:rsidRDefault="00FB0B7D" w:rsidP="000B0774">
            <w:pPr>
              <w:spacing w:before="60" w:after="60"/>
              <w:ind w:left="0"/>
              <w:rPr>
                <w:b w:val="0"/>
              </w:rPr>
            </w:pPr>
            <w:ins w:id="746" w:author="Zbigniew Kukowski" w:date="2016-06-14T16:31:00Z">
              <w:r w:rsidRPr="00C6592D">
                <w:t>Additional Server Infrastructure</w:t>
              </w:r>
            </w:ins>
            <w:del w:id="747" w:author="Zbigniew Kukowski" w:date="2016-06-14T16:29:00Z">
              <w:r w:rsidR="00035606" w:rsidRPr="00C6592D" w:rsidDel="00FB0B7D">
                <w:delText>Windows Store for Business</w:delText>
              </w:r>
            </w:del>
          </w:p>
        </w:tc>
        <w:tc>
          <w:tcPr>
            <w:tcW w:w="5395" w:type="dxa"/>
            <w:vAlign w:val="center"/>
          </w:tcPr>
          <w:p w14:paraId="4B605A9F" w14:textId="4EDE6CA6" w:rsidR="00035606" w:rsidRPr="00C6592D" w:rsidRDefault="00FB0B7D" w:rsidP="000B0774">
            <w:pPr>
              <w:pStyle w:val="AuthorGuidance"/>
              <w:spacing w:before="60" w:after="60"/>
              <w:cnfStyle w:val="000000000000" w:firstRow="0" w:lastRow="0" w:firstColumn="0" w:lastColumn="0" w:oddVBand="0" w:evenVBand="0" w:oddHBand="0" w:evenHBand="0" w:firstRowFirstColumn="0" w:firstRowLastColumn="0" w:lastRowFirstColumn="0" w:lastRowLastColumn="0"/>
            </w:pPr>
            <w:ins w:id="748" w:author="Zbigniew Kukowski" w:date="2016-06-14T16:31:00Z">
              <w:del w:id="749" w:author="Kiran Sangal (Mindtree)" w:date="2016-06-29T15:20:00Z">
                <w:r w:rsidRPr="00C6592D" w:rsidDel="00FE2168">
                  <w:delText>SCCM (if policies will be applied that way)</w:delText>
                </w:r>
              </w:del>
            </w:ins>
            <w:ins w:id="750" w:author="Kiran Sangal (Mindtree)" w:date="2016-06-29T15:20:00Z">
              <w:r w:rsidR="00FE2168" w:rsidRPr="00C6592D">
                <w:t>Internet Information Service (IIS) 6.0</w:t>
              </w:r>
            </w:ins>
          </w:p>
        </w:tc>
      </w:tr>
      <w:tr w:rsidR="00035606" w:rsidRPr="00C6592D" w:rsidDel="00FB0B7D" w14:paraId="317067F7" w14:textId="43B89932" w:rsidTr="00FE2168">
        <w:trPr>
          <w:cnfStyle w:val="000000100000" w:firstRow="0" w:lastRow="0" w:firstColumn="0" w:lastColumn="0" w:oddVBand="0" w:evenVBand="0" w:oddHBand="1" w:evenHBand="0" w:firstRowFirstColumn="0" w:firstRowLastColumn="0" w:lastRowFirstColumn="0" w:lastRowLastColumn="0"/>
          <w:del w:id="751" w:author="Zbigniew Kukowski" w:date="2016-06-14T16:31:00Z"/>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77D030BD" w14:textId="6323680F" w:rsidR="00035606" w:rsidRPr="00C6592D" w:rsidDel="00FB0B7D" w:rsidRDefault="00035606" w:rsidP="000B0774">
            <w:pPr>
              <w:spacing w:before="60" w:after="60"/>
              <w:ind w:left="0"/>
              <w:rPr>
                <w:del w:id="752" w:author="Zbigniew Kukowski" w:date="2016-06-14T16:31:00Z"/>
                <w:b w:val="0"/>
              </w:rPr>
            </w:pPr>
            <w:del w:id="753" w:author="Zbigniew Kukowski" w:date="2016-06-14T16:29:00Z">
              <w:r w:rsidRPr="00C6592D" w:rsidDel="00FB0B7D">
                <w:delText>Office 365</w:delText>
              </w:r>
            </w:del>
          </w:p>
        </w:tc>
        <w:tc>
          <w:tcPr>
            <w:tcW w:w="5395" w:type="dxa"/>
            <w:vAlign w:val="center"/>
          </w:tcPr>
          <w:p w14:paraId="08EAC411" w14:textId="605BFAFD" w:rsidR="00035606" w:rsidRPr="00C6592D" w:rsidDel="00FB0B7D" w:rsidRDefault="00035606" w:rsidP="000B0774">
            <w:pPr>
              <w:pStyle w:val="AuthorGuidance"/>
              <w:spacing w:before="60" w:after="60"/>
              <w:cnfStyle w:val="000000100000" w:firstRow="0" w:lastRow="0" w:firstColumn="0" w:lastColumn="0" w:oddVBand="0" w:evenVBand="0" w:oddHBand="1" w:evenHBand="0" w:firstRowFirstColumn="0" w:firstRowLastColumn="0" w:lastRowFirstColumn="0" w:lastRowLastColumn="0"/>
              <w:rPr>
                <w:del w:id="754" w:author="Zbigniew Kukowski" w:date="2016-06-14T16:31:00Z"/>
              </w:rPr>
            </w:pPr>
          </w:p>
        </w:tc>
      </w:tr>
      <w:tr w:rsidR="00B94636" w:rsidRPr="00C6592D" w:rsidDel="00FB0B7D" w14:paraId="1FCD2EFE" w14:textId="28179D74" w:rsidTr="00FE2168">
        <w:trPr>
          <w:del w:id="755" w:author="Zbigniew Kukowski" w:date="2016-06-14T16:31:00Z"/>
        </w:trPr>
        <w:tc>
          <w:tcPr>
            <w:cnfStyle w:val="001000000000" w:firstRow="0" w:lastRow="0" w:firstColumn="1" w:lastColumn="0" w:oddVBand="0" w:evenVBand="0" w:oddHBand="0" w:evenHBand="0" w:firstRowFirstColumn="0" w:firstRowLastColumn="0" w:lastRowFirstColumn="0" w:lastRowLastColumn="0"/>
            <w:tcW w:w="5395" w:type="dxa"/>
            <w:vAlign w:val="center"/>
          </w:tcPr>
          <w:p w14:paraId="372113AE" w14:textId="62BC91AD" w:rsidR="00B94636" w:rsidRPr="00C6592D" w:rsidDel="00FB0B7D" w:rsidRDefault="00B94636" w:rsidP="00B94636">
            <w:pPr>
              <w:pStyle w:val="AuthorGuidance"/>
              <w:ind w:left="0"/>
              <w:rPr>
                <w:del w:id="756" w:author="Zbigniew Kukowski" w:date="2016-06-14T16:31:00Z"/>
                <w:b w:val="0"/>
              </w:rPr>
            </w:pPr>
            <w:del w:id="757" w:author="Zbigniew Kukowski" w:date="2016-06-14T16:31:00Z">
              <w:r w:rsidRPr="00C6592D" w:rsidDel="00FB0B7D">
                <w:rPr>
                  <w:i w:val="0"/>
                </w:rPr>
                <w:delText>Add software requirements as needed</w:delText>
              </w:r>
            </w:del>
          </w:p>
        </w:tc>
        <w:tc>
          <w:tcPr>
            <w:tcW w:w="5395" w:type="dxa"/>
            <w:vAlign w:val="center"/>
          </w:tcPr>
          <w:p w14:paraId="0AFCD03B" w14:textId="772D836B" w:rsidR="00B94636" w:rsidRPr="00C6592D" w:rsidDel="00FB0B7D" w:rsidRDefault="00B94636" w:rsidP="000B0774">
            <w:pPr>
              <w:pStyle w:val="AuthorGuidance"/>
              <w:spacing w:before="60" w:after="60"/>
              <w:cnfStyle w:val="000000000000" w:firstRow="0" w:lastRow="0" w:firstColumn="0" w:lastColumn="0" w:oddVBand="0" w:evenVBand="0" w:oddHBand="0" w:evenHBand="0" w:firstRowFirstColumn="0" w:firstRowLastColumn="0" w:lastRowFirstColumn="0" w:lastRowLastColumn="0"/>
              <w:rPr>
                <w:del w:id="758" w:author="Zbigniew Kukowski" w:date="2016-06-14T16:31:00Z"/>
              </w:rPr>
            </w:pPr>
          </w:p>
        </w:tc>
      </w:tr>
    </w:tbl>
    <w:p w14:paraId="211DD486" w14:textId="45FB0B20" w:rsidR="009407F4" w:rsidRPr="00C6592D" w:rsidDel="00FE2168" w:rsidRDefault="009407F4" w:rsidP="007A5F52">
      <w:pPr>
        <w:rPr>
          <w:del w:id="759" w:author="Kiran Sangal (Mindtree)" w:date="2016-06-29T15:20:00Z"/>
        </w:rPr>
      </w:pPr>
    </w:p>
    <w:p w14:paraId="5C9144F3" w14:textId="77777777" w:rsidR="001A23DA" w:rsidRPr="00C6592D" w:rsidRDefault="001A23DA">
      <w:pPr>
        <w:spacing w:after="0"/>
        <w:ind w:left="0"/>
        <w:rPr>
          <w:rFonts w:ascii="Segoe Pro Display" w:eastAsiaTheme="majorEastAsia" w:hAnsi="Segoe Pro Display" w:cstheme="majorBidi"/>
          <w:color w:val="1F3864" w:themeColor="accent5" w:themeShade="80"/>
          <w:sz w:val="32"/>
          <w:szCs w:val="32"/>
        </w:rPr>
      </w:pPr>
      <w:bookmarkStart w:id="760" w:name="_Bug_Submission"/>
      <w:bookmarkEnd w:id="760"/>
      <w:r w:rsidRPr="00C6592D">
        <w:br w:type="page"/>
      </w:r>
    </w:p>
    <w:p w14:paraId="558A3A10" w14:textId="57B02F46" w:rsidR="00375039" w:rsidRDefault="00FA1951">
      <w:pPr>
        <w:pStyle w:val="Heading1"/>
        <w:rPr>
          <w:ins w:id="761" w:author="Veeresh Appasheb Ravadi (Mindtree Consulting PVT LTD)" w:date="2016-09-16T09:37:00Z"/>
        </w:rPr>
      </w:pPr>
      <w:bookmarkStart w:id="762" w:name="_Toc463445159"/>
      <w:ins w:id="763" w:author="Veeresh Appasheb Ravadi (Mindtree Consulting PVT LTD)" w:date="2016-09-06T12:32:00Z">
        <w:r>
          <w:t>Tool Deployment</w:t>
        </w:r>
      </w:ins>
      <w:bookmarkEnd w:id="762"/>
    </w:p>
    <w:p w14:paraId="1D127CEE" w14:textId="7A221D01" w:rsidR="00A57C50" w:rsidRPr="00A57C50" w:rsidRDefault="00A57C50">
      <w:pPr>
        <w:ind w:left="540"/>
        <w:rPr>
          <w:ins w:id="764" w:author="Veeresh Appasheb Ravadi (Mindtree Consulting PVT LTD)" w:date="2016-09-16T09:36:00Z"/>
          <w:rPrChange w:id="765" w:author="Veeresh Appasheb Ravadi (Mindtree Consulting PVT LTD)" w:date="2016-09-16T09:37:00Z">
            <w:rPr>
              <w:ins w:id="766" w:author="Veeresh Appasheb Ravadi (Mindtree Consulting PVT LTD)" w:date="2016-09-16T09:36:00Z"/>
            </w:rPr>
          </w:rPrChange>
        </w:rPr>
        <w:pPrChange w:id="767" w:author="Veeresh Appasheb Ravadi (Mindtree Consulting PVT LTD)" w:date="2016-09-16T09:37:00Z">
          <w:pPr>
            <w:pStyle w:val="Heading1"/>
          </w:pPr>
        </w:pPrChange>
      </w:pPr>
      <w:ins w:id="768" w:author="Veeresh Appasheb Ravadi (Mindtree Consulting PVT LTD)" w:date="2016-09-16T09:38:00Z">
        <w:r>
          <w:t>EMIE Champion:</w:t>
        </w:r>
        <w:r>
          <w:tab/>
        </w:r>
      </w:ins>
      <w:ins w:id="769" w:author="Veeresh Appasheb Ravadi (Mindtree Consulting PVT LTD)" w:date="2016-09-16T09:37:00Z">
        <w:r>
          <w:t xml:space="preserve">Please refer the following attached document for tool deployment </w:t>
        </w:r>
      </w:ins>
      <w:ins w:id="770" w:author="Veeresh Appasheb Ravadi (Mindtree Consulting PVT LTD)" w:date="2016-09-16T09:38:00Z">
        <w:r>
          <w:t>in an enterprise.</w:t>
        </w:r>
      </w:ins>
    </w:p>
    <w:bookmarkStart w:id="771" w:name="_GoBack"/>
    <w:bookmarkEnd w:id="771"/>
    <w:bookmarkStart w:id="772" w:name="_MON_1535523784"/>
    <w:bookmarkEnd w:id="772"/>
    <w:p w14:paraId="1841E0BB" w14:textId="69E5FCC9" w:rsidR="00A57C50" w:rsidRPr="00A57C50" w:rsidRDefault="001D2ED0">
      <w:pPr>
        <w:ind w:left="720"/>
        <w:rPr>
          <w:ins w:id="773" w:author="Veeresh Appasheb Ravadi (Mindtree Consulting PVT LTD)" w:date="2016-09-06T12:32:00Z"/>
          <w:rPrChange w:id="774" w:author="Veeresh Appasheb Ravadi (Mindtree Consulting PVT LTD)" w:date="2016-09-16T09:36:00Z">
            <w:rPr>
              <w:ins w:id="775" w:author="Veeresh Appasheb Ravadi (Mindtree Consulting PVT LTD)" w:date="2016-09-06T12:32:00Z"/>
            </w:rPr>
          </w:rPrChange>
        </w:rPr>
        <w:pPrChange w:id="776" w:author="Veeresh Appasheb Ravadi (Mindtree Consulting PVT LTD)" w:date="2016-09-16T09:38:00Z">
          <w:pPr>
            <w:pStyle w:val="Heading1"/>
          </w:pPr>
        </w:pPrChange>
      </w:pPr>
      <w:ins w:id="777" w:author="Veeresh Appasheb Ravadi (Mindtree Consulting PVT LTD)" w:date="2016-09-16T09:37:00Z">
        <w:del w:id="778" w:author="Kiran Sangal (Mindtree)" w:date="2016-10-06T12:22:00Z">
          <w:r w:rsidDel="00750A8A">
            <w:object w:dxaOrig="1536" w:dyaOrig="993" w14:anchorId="52DE5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6" o:title=""/>
              </v:shape>
              <o:OLEObject Type="Embed" ProgID="Word.Document.12" ShapeID="_x0000_i1025" DrawAspect="Icon" ObjectID="_1537261771" r:id="rId27">
                <o:FieldCodes>\s</o:FieldCodes>
              </o:OLEObject>
            </w:object>
          </w:r>
        </w:del>
      </w:ins>
      <w:bookmarkStart w:id="779" w:name="_MON_1537261724"/>
      <w:bookmarkEnd w:id="779"/>
      <w:ins w:id="780" w:author="Kiran Sangal (Mindtree)" w:date="2016-10-06T12:22:00Z">
        <w:r w:rsidR="00750A8A">
          <w:object w:dxaOrig="1546" w:dyaOrig="999" w14:anchorId="371F8D7A">
            <v:shape id="_x0000_i1027" type="#_x0000_t75" style="width:77.25pt;height:50.25pt" o:ole="">
              <v:imagedata r:id="rId28" o:title=""/>
            </v:shape>
            <o:OLEObject Type="Embed" ProgID="Word.Document.12" ShapeID="_x0000_i1027" DrawAspect="Icon" ObjectID="_1537261772" r:id="rId29">
              <o:FieldCodes>\s</o:FieldCodes>
            </o:OLEObject>
          </w:object>
        </w:r>
      </w:ins>
    </w:p>
    <w:p w14:paraId="71412100" w14:textId="77777777" w:rsidR="002F5DBD" w:rsidRPr="002F5DBD" w:rsidRDefault="002F5DBD">
      <w:pPr>
        <w:rPr>
          <w:ins w:id="781" w:author="Veeresh Appasheb Ravadi (Mindtree Consulting PVT LTD)" w:date="2016-09-06T12:32:00Z"/>
          <w:rPrChange w:id="782" w:author="Veeresh Appasheb Ravadi (Mindtree Consulting PVT LTD)" w:date="2016-09-06T12:32:00Z">
            <w:rPr>
              <w:ins w:id="783" w:author="Veeresh Appasheb Ravadi (Mindtree Consulting PVT LTD)" w:date="2016-09-06T12:32:00Z"/>
            </w:rPr>
          </w:rPrChange>
        </w:rPr>
        <w:pPrChange w:id="784" w:author="Veeresh Appasheb Ravadi (Mindtree Consulting PVT LTD)" w:date="2016-09-06T12:32:00Z">
          <w:pPr>
            <w:pStyle w:val="Heading1"/>
          </w:pPr>
        </w:pPrChange>
      </w:pPr>
    </w:p>
    <w:p w14:paraId="4E5F4896" w14:textId="5D9D450E" w:rsidR="00FF6F7B" w:rsidRPr="00C6592D" w:rsidRDefault="004C5E32" w:rsidP="00BB31B3">
      <w:pPr>
        <w:pStyle w:val="Heading1"/>
      </w:pPr>
      <w:bookmarkStart w:id="785" w:name="_Toc463445160"/>
      <w:r w:rsidRPr="00C6592D">
        <w:t>Risks</w:t>
      </w:r>
      <w:bookmarkEnd w:id="785"/>
    </w:p>
    <w:p w14:paraId="2F86DE17" w14:textId="74E57224" w:rsidR="00945695" w:rsidRPr="00C6592D" w:rsidDel="00FB0B7D" w:rsidRDefault="00490CFB" w:rsidP="007A5F52">
      <w:pPr>
        <w:pStyle w:val="AuthorGuidance"/>
        <w:rPr>
          <w:del w:id="786" w:author="Zbigniew Kukowski" w:date="2016-06-14T16:33:00Z"/>
        </w:rPr>
      </w:pPr>
      <w:del w:id="787" w:author="Zbigniew Kukowski" w:date="2016-06-14T16:33:00Z">
        <w:r w:rsidRPr="00C6592D" w:rsidDel="00FB0B7D">
          <w:rPr>
            <w:i w:val="0"/>
          </w:rPr>
          <w:delText>&lt;Document any potential risks that the customer should be made aware of if the scenario fails entirely. For example, the system will require a re-build or data recovery may not be possible&gt;</w:delText>
        </w:r>
      </w:del>
    </w:p>
    <w:p w14:paraId="36995F03" w14:textId="5B416F70" w:rsidR="0056736D" w:rsidRDefault="009C0CD5" w:rsidP="007A5F52">
      <w:pPr>
        <w:rPr>
          <w:ins w:id="788" w:author="Veeresh Appasheb Ravadi (Mindtree Consulting PVT LTD)" w:date="2016-09-06T14:09:00Z"/>
        </w:rPr>
      </w:pPr>
      <w:ins w:id="789" w:author="Anup Manandhar" w:date="2016-05-17T15:02:00Z">
        <w:r w:rsidRPr="00C6592D">
          <w:t>None identified.</w:t>
        </w:r>
      </w:ins>
    </w:p>
    <w:p w14:paraId="785D075B" w14:textId="2399D337" w:rsidR="00EF00A7" w:rsidRDefault="00EF00A7" w:rsidP="007A5F52">
      <w:pPr>
        <w:rPr>
          <w:ins w:id="790" w:author="Veeresh Appasheb Ravadi (Mindtree Consulting PVT LTD)" w:date="2016-09-06T14:09:00Z"/>
        </w:rPr>
      </w:pPr>
    </w:p>
    <w:p w14:paraId="25CE4454" w14:textId="14E99C11" w:rsidR="00EF00A7" w:rsidRPr="00C6592D" w:rsidRDefault="00EF00A7" w:rsidP="00EF00A7">
      <w:pPr>
        <w:pStyle w:val="Heading1"/>
        <w:rPr>
          <w:ins w:id="791" w:author="Veeresh Appasheb Ravadi (Mindtree Consulting PVT LTD)" w:date="2016-09-06T14:09:00Z"/>
        </w:rPr>
      </w:pPr>
      <w:bookmarkStart w:id="792" w:name="_Toc463445161"/>
      <w:ins w:id="793" w:author="Veeresh Appasheb Ravadi (Mindtree Consulting PVT LTD)" w:date="2016-09-06T14:09:00Z">
        <w:r>
          <w:t>Role Based Operations (Requester, Approver &amp; EMIE Champion)</w:t>
        </w:r>
        <w:bookmarkEnd w:id="792"/>
      </w:ins>
    </w:p>
    <w:p w14:paraId="5F48B3BB" w14:textId="3D3F82E1" w:rsidR="00EF00A7" w:rsidRPr="00C6592D" w:rsidDel="00EF00A7" w:rsidRDefault="00EF00A7" w:rsidP="007A5F52">
      <w:pPr>
        <w:rPr>
          <w:ins w:id="794" w:author="Zbigniew Kukowski" w:date="2016-06-14T16:33:00Z"/>
          <w:del w:id="795" w:author="Veeresh Appasheb Ravadi (Mindtree Consulting PVT LTD)" w:date="2016-09-06T14:09:00Z"/>
        </w:rPr>
      </w:pPr>
    </w:p>
    <w:p w14:paraId="7C572F23" w14:textId="06F2296B" w:rsidR="00FB0B7D" w:rsidRPr="00C6592D" w:rsidDel="0020250A" w:rsidRDefault="00FB0B7D" w:rsidP="007A5F52">
      <w:pPr>
        <w:rPr>
          <w:del w:id="796" w:author="Kiran Sangal (Mindtree)" w:date="2016-06-29T15:20:00Z"/>
        </w:rPr>
      </w:pPr>
      <w:ins w:id="797" w:author="Zbigniew Kukowski" w:date="2016-06-14T16:33:00Z">
        <w:del w:id="798" w:author="Kiran Sangal (Mindtree)" w:date="2016-06-29T15:20:00Z">
          <w:r w:rsidRPr="00C6592D" w:rsidDel="0020250A">
            <w:delText>Lack of accessibility to enterprise and cloud resources. (??just some idea right now)</w:delText>
          </w:r>
        </w:del>
      </w:ins>
    </w:p>
    <w:p w14:paraId="3A1BBB20" w14:textId="51590B58" w:rsidR="001A23DA" w:rsidRPr="00C6592D" w:rsidDel="00EF00A7" w:rsidRDefault="001A23DA">
      <w:pPr>
        <w:spacing w:after="0"/>
        <w:ind w:left="0"/>
        <w:rPr>
          <w:del w:id="799" w:author="Veeresh Appasheb Ravadi (Mindtree Consulting PVT LTD)" w:date="2016-09-06T14:09:00Z"/>
          <w:rFonts w:ascii="Segoe Pro Display" w:eastAsiaTheme="majorEastAsia" w:hAnsi="Segoe Pro Display" w:cstheme="majorBidi"/>
          <w:color w:val="1F3864" w:themeColor="accent5" w:themeShade="80"/>
          <w:sz w:val="32"/>
          <w:szCs w:val="32"/>
        </w:rPr>
      </w:pPr>
      <w:bookmarkStart w:id="800" w:name="_Installation_Media"/>
      <w:bookmarkEnd w:id="800"/>
      <w:del w:id="801" w:author="Anup Manandhar" w:date="2016-05-17T15:02:00Z">
        <w:r w:rsidRPr="00C6592D" w:rsidDel="009C0CD5">
          <w:br w:type="page"/>
        </w:r>
      </w:del>
    </w:p>
    <w:p w14:paraId="43B543EB" w14:textId="09143C9A" w:rsidR="00FB0B7D" w:rsidRPr="00C6592D" w:rsidDel="00EF00A7" w:rsidRDefault="004C5E32">
      <w:pPr>
        <w:spacing w:after="0"/>
        <w:ind w:left="0"/>
        <w:rPr>
          <w:del w:id="802" w:author="Veeresh Appasheb Ravadi (Mindtree Consulting PVT LTD)" w:date="2016-09-06T14:09:00Z"/>
        </w:rPr>
        <w:pPrChange w:id="803" w:author="Veeresh Appasheb Ravadi (Mindtree Consulting PVT LTD)" w:date="2016-09-06T14:09:00Z">
          <w:pPr/>
        </w:pPrChange>
      </w:pPr>
      <w:del w:id="804" w:author="Veeresh Appasheb Ravadi (Mindtree Consulting PVT LTD)" w:date="2016-09-06T14:09:00Z">
        <w:r w:rsidRPr="00D55451" w:rsidDel="00EF00A7">
          <w:delText>Implementation Instructions</w:delText>
        </w:r>
      </w:del>
      <w:ins w:id="805" w:author="Kiran Sangal (Mindtree)" w:date="2016-06-30T13:38:00Z">
        <w:del w:id="806" w:author="Veeresh Appasheb Ravadi (Mindtree Consulting PVT LTD)" w:date="2016-09-06T14:09:00Z">
          <w:r w:rsidR="00876B89" w:rsidRPr="00D55451" w:rsidDel="00EF00A7">
            <w:delText xml:space="preserve">Role based </w:delText>
          </w:r>
        </w:del>
      </w:ins>
      <w:ins w:id="807" w:author="Kiran Sangal (Mindtree)" w:date="2016-07-01T14:25:00Z">
        <w:del w:id="808" w:author="Veeresh Appasheb Ravadi (Mindtree Consulting PVT LTD)" w:date="2016-09-06T12:34:00Z">
          <w:r w:rsidR="00943A8D" w:rsidRPr="00EF00A7" w:rsidDel="00140BE6">
            <w:delText>o</w:delText>
          </w:r>
        </w:del>
      </w:ins>
      <w:ins w:id="809" w:author="Kiran Sangal (Mindtree)" w:date="2016-06-30T13:45:00Z">
        <w:del w:id="810" w:author="Veeresh Appasheb Ravadi (Mindtree Consulting PVT LTD)" w:date="2016-09-06T12:34:00Z">
          <w:r w:rsidR="00876B89" w:rsidRPr="00EF00A7" w:rsidDel="00140BE6">
            <w:delText>perations</w:delText>
          </w:r>
        </w:del>
      </w:ins>
    </w:p>
    <w:p w14:paraId="7AAA0035" w14:textId="069BA1D3" w:rsidR="001F3FF3" w:rsidRPr="00C6592D" w:rsidDel="00EF00A7" w:rsidRDefault="001F3FF3">
      <w:pPr>
        <w:ind w:left="0"/>
        <w:rPr>
          <w:ins w:id="811" w:author="Kiran Sangal (Mindtree)" w:date="2016-07-04T15:05:00Z"/>
          <w:del w:id="812" w:author="Veeresh Appasheb Ravadi (Mindtree Consulting PVT LTD)" w:date="2016-09-06T14:09:00Z"/>
        </w:rPr>
        <w:pPrChange w:id="813" w:author="Veeresh Appasheb Ravadi (Mindtree Consulting PVT LTD)" w:date="2016-09-06T14:09:00Z">
          <w:pPr>
            <w:pStyle w:val="Heading1"/>
          </w:pPr>
        </w:pPrChange>
      </w:pPr>
    </w:p>
    <w:p w14:paraId="103DCD0D" w14:textId="2B6FE89A" w:rsidR="00FB0B7D" w:rsidRPr="00C6592D" w:rsidDel="00876B89" w:rsidRDefault="00FB0B7D">
      <w:pPr>
        <w:pStyle w:val="Heading1"/>
        <w:numPr>
          <w:ilvl w:val="0"/>
          <w:numId w:val="0"/>
        </w:numPr>
        <w:ind w:left="540"/>
        <w:rPr>
          <w:del w:id="814" w:author="Kiran Sangal (Mindtree)" w:date="2016-06-30T13:45:00Z"/>
        </w:rPr>
        <w:pPrChange w:id="815" w:author="Kiran Sangal (Mindtree)" w:date="2016-07-04T15:06:00Z">
          <w:pPr>
            <w:pStyle w:val="Heading1"/>
          </w:pPr>
        </w:pPrChange>
      </w:pPr>
      <w:moveToRangeStart w:id="816" w:author="Zbigniew Kukowski" w:date="2016-06-14T16:36:00Z" w:name="move453685532"/>
      <w:moveTo w:id="817" w:author="Zbigniew Kukowski" w:date="2016-06-14T16:36:00Z">
        <w:del w:id="818" w:author="Kiran Sangal (Mindtree)" w:date="2016-06-30T13:45:00Z">
          <w:r w:rsidRPr="00C6592D" w:rsidDel="00876B89">
            <w:delText>The scenario is implemented by completing the following activities:</w:delText>
          </w:r>
        </w:del>
      </w:moveTo>
    </w:p>
    <w:p w14:paraId="1C9066CB" w14:textId="7F3B35A2" w:rsidR="00FB0B7D" w:rsidRPr="00D55451" w:rsidDel="00876B89" w:rsidRDefault="00FB0B7D">
      <w:pPr>
        <w:pStyle w:val="Heading1"/>
        <w:numPr>
          <w:ilvl w:val="0"/>
          <w:numId w:val="0"/>
        </w:numPr>
        <w:ind w:left="540"/>
        <w:rPr>
          <w:ins w:id="819" w:author="Zbigniew Kukowski" w:date="2016-06-14T16:38:00Z"/>
          <w:del w:id="820" w:author="Kiran Sangal (Mindtree)" w:date="2016-06-30T13:45:00Z"/>
          <w:moveTo w:id="821" w:author="Zbigniew Kukowski" w:date="2016-06-14T16:36:00Z"/>
        </w:rPr>
        <w:pPrChange w:id="822" w:author="Kiran Sangal (Mindtree)" w:date="2016-07-04T15:06:00Z">
          <w:pPr/>
        </w:pPrChange>
      </w:pPr>
    </w:p>
    <w:moveToRangeEnd w:id="816"/>
    <w:p w14:paraId="0BF06095" w14:textId="7EC932C7" w:rsidR="00FB0B7D" w:rsidRPr="00C6592D" w:rsidDel="00876B89" w:rsidRDefault="00FB0B7D">
      <w:pPr>
        <w:pStyle w:val="Heading1"/>
        <w:numPr>
          <w:ilvl w:val="0"/>
          <w:numId w:val="0"/>
        </w:numPr>
        <w:ind w:left="540"/>
        <w:rPr>
          <w:ins w:id="823" w:author="Zbigniew Kukowski" w:date="2016-06-14T16:39:00Z"/>
          <w:del w:id="824" w:author="Kiran Sangal (Mindtree)" w:date="2016-06-30T13:45:00Z"/>
        </w:rPr>
        <w:pPrChange w:id="825" w:author="Kiran Sangal (Mindtree)" w:date="2016-07-04T15:06:00Z">
          <w:pPr>
            <w:pStyle w:val="Heading1"/>
          </w:pPr>
        </w:pPrChange>
      </w:pPr>
      <w:ins w:id="826" w:author="Zbigniew Kukowski" w:date="2016-06-14T16:39:00Z">
        <w:del w:id="827" w:author="Kiran Sangal (Mindtree)" w:date="2016-06-30T13:45:00Z">
          <w:r w:rsidRPr="00D55451" w:rsidDel="00876B89">
            <w:fldChar w:fldCharType="begin"/>
          </w:r>
          <w:r w:rsidRPr="00C6592D" w:rsidDel="00876B89">
            <w:delInstrText xml:space="preserve"> HYPERLINK  \l "_Define_and_configure" </w:delInstrText>
          </w:r>
          <w:r w:rsidRPr="00D55451" w:rsidDel="00876B89">
            <w:rPr>
              <w:rPrChange w:id="828" w:author="Veeresh Appasheb Ravadi (Mindtree Consulting PVT LTD)" w:date="2016-09-06T09:08:00Z">
                <w:rPr/>
              </w:rPrChange>
            </w:rPr>
            <w:fldChar w:fldCharType="separate"/>
          </w:r>
          <w:r w:rsidRPr="00C6592D" w:rsidDel="00876B89">
            <w:rPr>
              <w:rStyle w:val="Hyperlink"/>
            </w:rPr>
            <w:delText>Define and configure Network Isolation Policies</w:delText>
          </w:r>
          <w:r w:rsidRPr="00D55451" w:rsidDel="00876B89">
            <w:fldChar w:fldCharType="end"/>
          </w:r>
        </w:del>
      </w:ins>
    </w:p>
    <w:p w14:paraId="4F094AEE" w14:textId="1978ECA3" w:rsidR="00FB0B7D" w:rsidRPr="00C6592D" w:rsidDel="00D513C5" w:rsidRDefault="00FB0B7D">
      <w:pPr>
        <w:pStyle w:val="Heading1"/>
        <w:numPr>
          <w:ilvl w:val="0"/>
          <w:numId w:val="0"/>
        </w:numPr>
        <w:ind w:left="540"/>
        <w:rPr>
          <w:ins w:id="829" w:author="Zbigniew Kukowski" w:date="2016-06-14T16:36:00Z"/>
          <w:del w:id="830" w:author="Kiran Sangal (Mindtree)" w:date="2016-07-01T13:34:00Z"/>
          <w:rFonts w:ascii="Segoe Pro" w:eastAsiaTheme="minorEastAsia" w:hAnsi="Segoe Pro" w:cstheme="minorBidi"/>
          <w:color w:val="000000" w:themeColor="text1"/>
          <w:sz w:val="22"/>
          <w:szCs w:val="24"/>
          <w:rPrChange w:id="831" w:author="Veeresh Appasheb Ravadi (Mindtree Consulting PVT LTD)" w:date="2016-09-06T09:08:00Z">
            <w:rPr>
              <w:ins w:id="832" w:author="Zbigniew Kukowski" w:date="2016-06-14T16:36:00Z"/>
              <w:del w:id="833" w:author="Kiran Sangal (Mindtree)" w:date="2016-07-01T13:34:00Z"/>
            </w:rPr>
          </w:rPrChange>
        </w:rPr>
        <w:pPrChange w:id="834" w:author="Kiran Sangal (Mindtree)" w:date="2016-07-04T15:06:00Z">
          <w:pPr>
            <w:pStyle w:val="Heading1"/>
          </w:pPr>
        </w:pPrChange>
      </w:pPr>
    </w:p>
    <w:p w14:paraId="40D9D59B" w14:textId="59D36D84" w:rsidR="00FB0B7D" w:rsidRPr="00C6592D" w:rsidDel="00FB0B7D" w:rsidRDefault="00FB0B7D">
      <w:pPr>
        <w:pStyle w:val="Heading1"/>
        <w:numPr>
          <w:ilvl w:val="0"/>
          <w:numId w:val="0"/>
        </w:numPr>
        <w:ind w:left="540"/>
        <w:rPr>
          <w:del w:id="835" w:author="Zbigniew Kukowski" w:date="2016-06-14T16:37:00Z"/>
          <w:rFonts w:ascii="Segoe Pro" w:eastAsiaTheme="minorEastAsia" w:hAnsi="Segoe Pro" w:cstheme="minorBidi"/>
          <w:sz w:val="28"/>
          <w:szCs w:val="18"/>
          <w:rPrChange w:id="836" w:author="Veeresh Appasheb Ravadi (Mindtree Consulting PVT LTD)" w:date="2016-09-06T09:08:00Z">
            <w:rPr>
              <w:del w:id="837" w:author="Zbigniew Kukowski" w:date="2016-06-14T16:37:00Z"/>
            </w:rPr>
          </w:rPrChange>
        </w:rPr>
        <w:pPrChange w:id="838" w:author="Kiran Sangal (Mindtree)" w:date="2016-07-04T15:06:00Z">
          <w:pPr>
            <w:pStyle w:val="Heading1"/>
          </w:pPr>
        </w:pPrChange>
      </w:pPr>
    </w:p>
    <w:p w14:paraId="500B2567" w14:textId="2FEB82B7" w:rsidR="00574B5D" w:rsidRPr="00C6592D" w:rsidRDefault="005026E2">
      <w:pPr>
        <w:pStyle w:val="Heading1"/>
        <w:numPr>
          <w:ilvl w:val="0"/>
          <w:numId w:val="0"/>
        </w:numPr>
        <w:ind w:left="540"/>
        <w:rPr>
          <w:ins w:id="839" w:author="Zbigniew Kukowski" w:date="2016-06-14T17:07:00Z"/>
          <w:rPrChange w:id="840" w:author="Veeresh Appasheb Ravadi (Mindtree Consulting PVT LTD)" w:date="2016-09-06T09:08:00Z">
            <w:rPr>
              <w:ins w:id="841" w:author="Zbigniew Kukowski" w:date="2016-06-14T17:07:00Z"/>
            </w:rPr>
          </w:rPrChange>
        </w:rPr>
        <w:pPrChange w:id="842" w:author="Kiran Sangal (Mindtree)" w:date="2016-07-04T15:06:00Z">
          <w:pPr/>
        </w:pPrChange>
      </w:pPr>
      <w:bookmarkStart w:id="843" w:name="_Define_and_configure"/>
      <w:bookmarkEnd w:id="843"/>
      <w:moveFromRangeStart w:id="844" w:author="Zbigniew Kukowski" w:date="2016-06-14T16:36:00Z" w:name="move453685532"/>
      <w:moveFrom w:id="845" w:author="Zbigniew Kukowski" w:date="2016-06-14T16:36:00Z">
        <w:r w:rsidRPr="00D55451" w:rsidDel="00FB0B7D">
          <w:t>The scenario is implemented by completing the following activities:</w:t>
        </w:r>
      </w:moveFrom>
      <w:moveFromRangeEnd w:id="844"/>
      <w:ins w:id="846" w:author="Zbigniew Kukowski" w:date="2016-06-14T16:34:00Z">
        <w:del w:id="847" w:author="Kiran Sangal (Mindtree)" w:date="2016-06-30T13:46:00Z">
          <w:r w:rsidR="00FB0B7D" w:rsidRPr="00D55451" w:rsidDel="00876B89">
            <w:delText>Define a</w:delText>
          </w:r>
        </w:del>
      </w:ins>
      <w:ins w:id="848" w:author="Zbigniew Kukowski" w:date="2016-06-14T16:35:00Z">
        <w:del w:id="849" w:author="Kiran Sangal (Mindtree)" w:date="2016-06-30T13:46:00Z">
          <w:r w:rsidR="00FB0B7D" w:rsidRPr="004A4E23" w:rsidDel="00876B89">
            <w:delText>n</w:delText>
          </w:r>
        </w:del>
      </w:ins>
      <w:ins w:id="850" w:author="Zbigniew Kukowski" w:date="2016-06-14T16:34:00Z">
        <w:del w:id="851" w:author="Kiran Sangal (Mindtree)" w:date="2016-06-30T13:46:00Z">
          <w:r w:rsidR="00FB0B7D" w:rsidRPr="004A4E23" w:rsidDel="00876B89">
            <w:delText>d configure</w:delText>
          </w:r>
        </w:del>
      </w:ins>
      <w:ins w:id="852" w:author="Zbigniew Kukowski" w:date="2016-06-14T16:35:00Z">
        <w:del w:id="853" w:author="Kiran Sangal (Mindtree)" w:date="2016-06-30T13:46:00Z">
          <w:r w:rsidR="00FB0B7D" w:rsidRPr="00C6592D" w:rsidDel="00876B89">
            <w:rPr>
              <w:rPrChange w:id="854" w:author="Veeresh Appasheb Ravadi (Mindtree Consulting PVT LTD)" w:date="2016-09-06T09:08:00Z">
                <w:rPr/>
              </w:rPrChange>
            </w:rPr>
            <w:delText xml:space="preserve"> </w:delText>
          </w:r>
        </w:del>
      </w:ins>
      <w:ins w:id="855" w:author="Zbigniew Kukowski" w:date="2016-06-14T16:36:00Z">
        <w:del w:id="856" w:author="Kiran Sangal (Mindtree)" w:date="2016-06-30T13:46:00Z">
          <w:r w:rsidR="00FB0B7D" w:rsidRPr="00C6592D" w:rsidDel="00876B89">
            <w:rPr>
              <w:rPrChange w:id="857" w:author="Veeresh Appasheb Ravadi (Mindtree Consulting PVT LTD)" w:date="2016-09-06T09:08:00Z">
                <w:rPr/>
              </w:rPrChange>
            </w:rPr>
            <w:delText>Network</w:delText>
          </w:r>
        </w:del>
      </w:ins>
      <w:ins w:id="858" w:author="Zbigniew Kukowski" w:date="2016-06-14T16:35:00Z">
        <w:del w:id="859" w:author="Kiran Sangal (Mindtree)" w:date="2016-06-30T13:46:00Z">
          <w:r w:rsidR="00FB0B7D" w:rsidRPr="00C6592D" w:rsidDel="00876B89">
            <w:rPr>
              <w:rPrChange w:id="860" w:author="Veeresh Appasheb Ravadi (Mindtree Consulting PVT LTD)" w:date="2016-09-06T09:08:00Z">
                <w:rPr/>
              </w:rPrChange>
            </w:rPr>
            <w:delText xml:space="preserve"> Isolation Policie</w:delText>
          </w:r>
        </w:del>
      </w:ins>
      <w:ins w:id="861" w:author="Zbigniew Kukowski" w:date="2016-06-14T16:36:00Z">
        <w:del w:id="862" w:author="Kiran Sangal (Mindtree)" w:date="2016-06-30T13:46:00Z">
          <w:r w:rsidR="00FB0B7D" w:rsidRPr="00C6592D" w:rsidDel="00876B89">
            <w:rPr>
              <w:rPrChange w:id="863" w:author="Veeresh Appasheb Ravadi (Mindtree Consulting PVT LTD)" w:date="2016-09-06T09:08:00Z">
                <w:rPr/>
              </w:rPrChange>
            </w:rPr>
            <w:delText>s</w:delText>
          </w:r>
        </w:del>
      </w:ins>
      <w:bookmarkStart w:id="864" w:name="_Toc463445162"/>
      <w:ins w:id="865" w:author="Kiran Sangal (Mindtree)" w:date="2016-06-30T13:46:00Z">
        <w:r w:rsidR="00876B89" w:rsidRPr="00C6592D">
          <w:rPr>
            <w:rPrChange w:id="866" w:author="Veeresh Appasheb Ravadi (Mindtree Consulting PVT LTD)" w:date="2016-09-06T09:08:00Z">
              <w:rPr/>
            </w:rPrChange>
          </w:rPr>
          <w:t>Requester Role</w:t>
        </w:r>
      </w:ins>
      <w:bookmarkEnd w:id="864"/>
    </w:p>
    <w:p w14:paraId="63B11176" w14:textId="4385667C" w:rsidR="00574B5D" w:rsidRPr="00C6592D" w:rsidRDefault="00574B5D">
      <w:pPr>
        <w:ind w:firstLine="360"/>
        <w:rPr>
          <w:ins w:id="867" w:author="Zbigniew Kukowski" w:date="2016-06-14T17:07:00Z"/>
        </w:rPr>
        <w:pPrChange w:id="868" w:author="Kiran Sangal (Mindtree)" w:date="2016-07-05T11:43:00Z">
          <w:pPr/>
        </w:pPrChange>
      </w:pPr>
      <w:ins w:id="869" w:author="Zbigniew Kukowski" w:date="2016-06-14T17:07:00Z">
        <w:del w:id="870" w:author="Kiran Sangal (Mindtree)" w:date="2016-06-30T13:46:00Z">
          <w:r w:rsidRPr="00C6592D" w:rsidDel="00876B89">
            <w:delText>You can define Barcelona policies in one of below ways:</w:delText>
          </w:r>
        </w:del>
      </w:ins>
      <w:ins w:id="871" w:author="Kiran Sangal (Mindtree)" w:date="2016-06-30T13:46:00Z">
        <w:r w:rsidR="00876B89" w:rsidRPr="00C6592D">
          <w:t>The user of EMIE S</w:t>
        </w:r>
      </w:ins>
      <w:ins w:id="872" w:author="Kiran Sangal (Mindtree)" w:date="2016-07-01T13:34:00Z">
        <w:r w:rsidR="00D513C5" w:rsidRPr="00C6592D">
          <w:t>S</w:t>
        </w:r>
      </w:ins>
      <w:ins w:id="873" w:author="Kiran Sangal (Mindtree)" w:date="2016-06-30T13:46:00Z">
        <w:r w:rsidR="00876B89" w:rsidRPr="00C6592D">
          <w:t>P with Requester role will be able to perform following operations:</w:t>
        </w:r>
      </w:ins>
      <w:ins w:id="874" w:author="Zbigniew Kukowski" w:date="2016-06-14T17:07:00Z">
        <w:r w:rsidRPr="00C6592D">
          <w:t xml:space="preserve"> </w:t>
        </w:r>
      </w:ins>
    </w:p>
    <w:p w14:paraId="1AF7B7BB" w14:textId="34590765" w:rsidR="00574B5D" w:rsidRPr="00C6592D" w:rsidRDefault="00574B5D" w:rsidP="00574B5D">
      <w:pPr>
        <w:pStyle w:val="ListParagraph"/>
        <w:numPr>
          <w:ilvl w:val="0"/>
          <w:numId w:val="51"/>
        </w:numPr>
        <w:rPr>
          <w:ins w:id="875" w:author="Zbigniew Kukowski" w:date="2016-06-14T17:07:00Z"/>
        </w:rPr>
      </w:pPr>
      <w:ins w:id="876" w:author="Zbigniew Kukowski" w:date="2016-06-14T17:07:00Z">
        <w:del w:id="877" w:author="Kiran Sangal (Mindtree)" w:date="2016-06-30T13:47:00Z">
          <w:r w:rsidRPr="00C6592D" w:rsidDel="00876B89">
            <w:delText>Manual registry configuration.</w:delText>
          </w:r>
        </w:del>
      </w:ins>
      <w:ins w:id="878" w:author="Kiran Sangal (Mindtree)" w:date="2016-06-30T13:47:00Z">
        <w:r w:rsidR="00876B89" w:rsidRPr="00C6592D">
          <w:t xml:space="preserve">Create Request, validate site with pre-production environment, rollback in case of failure, send request for </w:t>
        </w:r>
      </w:ins>
      <w:ins w:id="879" w:author="Kiran Sangal (Mindtree)" w:date="2016-06-30T13:48:00Z">
        <w:r w:rsidR="00876B89" w:rsidRPr="00C6592D">
          <w:t>a</w:t>
        </w:r>
      </w:ins>
      <w:ins w:id="880" w:author="Kiran Sangal (Mindtree)" w:date="2016-06-30T13:47:00Z">
        <w:r w:rsidR="00876B89" w:rsidRPr="00C6592D">
          <w:t xml:space="preserve">pproval. </w:t>
        </w:r>
      </w:ins>
    </w:p>
    <w:p w14:paraId="2C504EEF" w14:textId="078BE07D" w:rsidR="00574B5D" w:rsidRPr="00C6592D" w:rsidRDefault="00574B5D" w:rsidP="00574B5D">
      <w:pPr>
        <w:pStyle w:val="ListParagraph"/>
        <w:numPr>
          <w:ilvl w:val="0"/>
          <w:numId w:val="51"/>
        </w:numPr>
        <w:rPr>
          <w:ins w:id="881" w:author="Zbigniew Kukowski" w:date="2016-06-14T17:07:00Z"/>
        </w:rPr>
      </w:pPr>
      <w:ins w:id="882" w:author="Zbigniew Kukowski" w:date="2016-06-14T17:07:00Z">
        <w:del w:id="883" w:author="Kiran Sangal (Mindtree)" w:date="2016-06-30T13:48:00Z">
          <w:r w:rsidRPr="00C6592D" w:rsidDel="00876B89">
            <w:delText>Group Policy deployment.</w:delText>
          </w:r>
        </w:del>
      </w:ins>
      <w:ins w:id="884" w:author="Kiran Sangal (Mindtree)" w:date="2016-06-30T13:48:00Z">
        <w:r w:rsidR="00876B89" w:rsidRPr="00C6592D">
          <w:t>View requests created by himself</w:t>
        </w:r>
      </w:ins>
    </w:p>
    <w:p w14:paraId="1FF1040A" w14:textId="492831EA" w:rsidR="00574B5D" w:rsidRPr="00C6592D" w:rsidRDefault="00B82A24" w:rsidP="00574B5D">
      <w:pPr>
        <w:pStyle w:val="ListParagraph"/>
        <w:numPr>
          <w:ilvl w:val="0"/>
          <w:numId w:val="51"/>
        </w:numPr>
        <w:rPr>
          <w:ins w:id="885" w:author="Zbigniew Kukowski" w:date="2016-06-14T17:07:00Z"/>
        </w:rPr>
      </w:pPr>
      <w:ins w:id="886" w:author="Kiran Sangal (Mindtree)" w:date="2016-06-30T14:26:00Z">
        <w:r w:rsidRPr="00C6592D">
          <w:t>Trigger a production change on request approval</w:t>
        </w:r>
      </w:ins>
      <w:ins w:id="887" w:author="Zbigniew Kukowski" w:date="2016-06-14T17:07:00Z">
        <w:del w:id="888" w:author="Kiran Sangal (Mindtree)" w:date="2016-06-30T14:18:00Z">
          <w:r w:rsidR="00574B5D" w:rsidRPr="00C6592D" w:rsidDel="00B82A24">
            <w:delText>System Center deployment.</w:delText>
          </w:r>
        </w:del>
      </w:ins>
    </w:p>
    <w:p w14:paraId="7C34A59B" w14:textId="77CC8FF5" w:rsidR="00574B5D" w:rsidRPr="00C6592D" w:rsidRDefault="00574B5D" w:rsidP="00574B5D">
      <w:pPr>
        <w:pStyle w:val="ListParagraph"/>
        <w:numPr>
          <w:ilvl w:val="0"/>
          <w:numId w:val="51"/>
        </w:numPr>
        <w:rPr>
          <w:ins w:id="889" w:author="Kiran Sangal (Mindtree)" w:date="2016-07-04T15:06:00Z"/>
        </w:rPr>
      </w:pPr>
      <w:ins w:id="890" w:author="Zbigniew Kukowski" w:date="2016-06-14T17:07:00Z">
        <w:del w:id="891" w:author="Kiran Sangal (Mindtree)" w:date="2016-06-30T14:26:00Z">
          <w:r w:rsidRPr="00C6592D" w:rsidDel="00B82A24">
            <w:delText>MDM (Intune) deployment.</w:delText>
          </w:r>
        </w:del>
      </w:ins>
      <w:ins w:id="892" w:author="Kiran Sangal (Mindtree)" w:date="2016-06-30T14:26:00Z">
        <w:r w:rsidR="00B82A24" w:rsidRPr="00C6592D">
          <w:t>Sign</w:t>
        </w:r>
        <w:del w:id="893" w:author="Veeresh Appasheb Ravadi (Mindtree Consulting PVT LTD)" w:date="2016-10-05T15:44:00Z">
          <w:r w:rsidR="00B82A24" w:rsidRPr="00C6592D" w:rsidDel="002E1B1B">
            <w:delText>ed</w:delText>
          </w:r>
        </w:del>
        <w:r w:rsidR="00B82A24" w:rsidRPr="00C6592D">
          <w:t xml:space="preserve"> off request and close</w:t>
        </w:r>
      </w:ins>
    </w:p>
    <w:p w14:paraId="200DF42B" w14:textId="074932CA" w:rsidR="001F3FF3" w:rsidRPr="00C6592D" w:rsidRDefault="001F3FF3">
      <w:pPr>
        <w:pStyle w:val="ListParagraph"/>
        <w:numPr>
          <w:ilvl w:val="0"/>
          <w:numId w:val="0"/>
        </w:numPr>
        <w:ind w:left="900"/>
        <w:rPr>
          <w:ins w:id="894" w:author="Zbigniew Kukowski" w:date="2016-06-14T17:07:00Z"/>
        </w:rPr>
        <w:pPrChange w:id="895" w:author="Kiran Sangal (Mindtree)" w:date="2016-07-04T15:06:00Z">
          <w:pPr>
            <w:pStyle w:val="ListParagraph"/>
            <w:numPr>
              <w:numId w:val="51"/>
            </w:numPr>
            <w:ind w:left="900"/>
          </w:pPr>
        </w:pPrChange>
      </w:pPr>
    </w:p>
    <w:p w14:paraId="36B506FC" w14:textId="48275C2D" w:rsidR="001F3FF3" w:rsidRPr="00C6592D" w:rsidRDefault="00D3090F">
      <w:pPr>
        <w:pStyle w:val="Heading2"/>
        <w:ind w:left="990"/>
        <w:rPr>
          <w:ins w:id="896" w:author="Kiran Sangal (Mindtree)" w:date="2016-07-04T15:02:00Z"/>
          <w:rPrChange w:id="897" w:author="Veeresh Appasheb Ravadi (Mindtree Consulting PVT LTD)" w:date="2016-09-06T09:08:00Z">
            <w:rPr>
              <w:ins w:id="898" w:author="Kiran Sangal (Mindtree)" w:date="2016-07-04T15:02:00Z"/>
              <w:b/>
              <w:sz w:val="32"/>
            </w:rPr>
          </w:rPrChange>
        </w:rPr>
        <w:pPrChange w:id="899" w:author="Kiran Sangal (Mindtree)" w:date="2016-07-04T15:06:00Z">
          <w:pPr>
            <w:pStyle w:val="Heading2"/>
          </w:pPr>
        </w:pPrChange>
      </w:pPr>
      <w:bookmarkStart w:id="900" w:name="_Toc440542523"/>
      <w:ins w:id="901" w:author="Kiran Sangal (Mindtree)" w:date="2016-07-04T15:02:00Z">
        <w:r w:rsidRPr="00C6592D">
          <w:t>UC1: Creating</w:t>
        </w:r>
      </w:ins>
      <w:ins w:id="902" w:author="Kiran Sangal (Mindtree)" w:date="2016-07-04T15:32:00Z">
        <w:r w:rsidRPr="00C6592D">
          <w:t xml:space="preserve"> a</w:t>
        </w:r>
      </w:ins>
      <w:ins w:id="903" w:author="Kiran Sangal (Mindtree)" w:date="2016-07-04T15:02:00Z">
        <w:r w:rsidR="001F3FF3" w:rsidRPr="00C6592D">
          <w:rPr>
            <w:rPrChange w:id="904" w:author="Veeresh Appasheb Ravadi (Mindtree Consulting PVT LTD)" w:date="2016-09-06T09:08:00Z">
              <w:rPr>
                <w:b/>
                <w:sz w:val="32"/>
              </w:rPr>
            </w:rPrChange>
          </w:rPr>
          <w:t xml:space="preserve"> change request and send</w:t>
        </w:r>
      </w:ins>
      <w:ins w:id="905" w:author="Kiran Sangal (Mindtree)" w:date="2016-07-04T15:32:00Z">
        <w:r w:rsidRPr="00C6592D">
          <w:t>ing it</w:t>
        </w:r>
      </w:ins>
      <w:ins w:id="906" w:author="Kiran Sangal (Mindtree)" w:date="2016-07-04T15:02:00Z">
        <w:r w:rsidR="001F3FF3" w:rsidRPr="00C6592D">
          <w:rPr>
            <w:rPrChange w:id="907" w:author="Veeresh Appasheb Ravadi (Mindtree Consulting PVT LTD)" w:date="2016-09-06T09:08:00Z">
              <w:rPr>
                <w:b/>
                <w:sz w:val="32"/>
              </w:rPr>
            </w:rPrChange>
          </w:rPr>
          <w:t xml:space="preserve"> for approval.</w:t>
        </w:r>
        <w:bookmarkEnd w:id="900"/>
      </w:ins>
    </w:p>
    <w:p w14:paraId="59D9AFF6" w14:textId="26DA615B" w:rsidR="001F3FF3" w:rsidRPr="00C6592D" w:rsidRDefault="00D3090F" w:rsidP="001F3FF3">
      <w:pPr>
        <w:pStyle w:val="ListParagraph"/>
        <w:numPr>
          <w:ilvl w:val="0"/>
          <w:numId w:val="53"/>
        </w:numPr>
        <w:spacing w:after="160" w:line="259" w:lineRule="auto"/>
        <w:contextualSpacing/>
        <w:rPr>
          <w:ins w:id="908" w:author="Kiran Sangal (Mindtree)" w:date="2016-07-04T15:02:00Z"/>
          <w:rPrChange w:id="909" w:author="Veeresh Appasheb Ravadi (Mindtree Consulting PVT LTD)" w:date="2016-09-06T09:08:00Z">
            <w:rPr>
              <w:ins w:id="910" w:author="Kiran Sangal (Mindtree)" w:date="2016-07-04T15:02:00Z"/>
              <w:sz w:val="28"/>
            </w:rPr>
          </w:rPrChange>
        </w:rPr>
      </w:pPr>
      <w:ins w:id="911" w:author="Kiran Sangal (Mindtree)" w:date="2016-07-04T15:32:00Z">
        <w:r w:rsidRPr="00C6592D">
          <w:t>User logs in to the web portal</w:t>
        </w:r>
      </w:ins>
      <w:ins w:id="912" w:author="Kiran Sangal (Mindtree)" w:date="2016-07-05T11:57:00Z">
        <w:r w:rsidR="00624408" w:rsidRPr="00C6592D">
          <w:t xml:space="preserve"> having requester role</w:t>
        </w:r>
      </w:ins>
      <w:ins w:id="913" w:author="Kiran Sangal (Mindtree)" w:date="2016-07-04T15:32:00Z">
        <w:r w:rsidRPr="00C6592D">
          <w:t xml:space="preserve">, </w:t>
        </w:r>
      </w:ins>
      <w:ins w:id="914" w:author="Kiran Sangal (Mindtree)" w:date="2016-07-05T11:57:00Z">
        <w:r w:rsidR="00624408" w:rsidRPr="00C6592D">
          <w:t xml:space="preserve">lands on create request page, starts </w:t>
        </w:r>
      </w:ins>
      <w:ins w:id="915" w:author="Kiran Sangal (Mindtree)" w:date="2016-07-04T15:32:00Z">
        <w:r w:rsidRPr="00C6592D">
          <w:t>c</w:t>
        </w:r>
      </w:ins>
      <w:ins w:id="916" w:author="Kiran Sangal (Mindtree)" w:date="2016-07-04T15:02:00Z">
        <w:r w:rsidR="001F3FF3" w:rsidRPr="00C6592D">
          <w:rPr>
            <w:rPrChange w:id="917" w:author="Veeresh Appasheb Ravadi (Mindtree Consulting PVT LTD)" w:date="2016-09-06T09:08:00Z">
              <w:rPr>
                <w:sz w:val="28"/>
              </w:rPr>
            </w:rPrChange>
          </w:rPr>
          <w:t>reat</w:t>
        </w:r>
      </w:ins>
      <w:ins w:id="918" w:author="Kiran Sangal (Mindtree)" w:date="2016-07-05T11:57:00Z">
        <w:r w:rsidR="00624408" w:rsidRPr="00C6592D">
          <w:t>ing</w:t>
        </w:r>
      </w:ins>
      <w:ins w:id="919" w:author="Kiran Sangal (Mindtree)" w:date="2016-07-04T15:02:00Z">
        <w:r w:rsidR="001F3FF3" w:rsidRPr="00C6592D">
          <w:rPr>
            <w:rPrChange w:id="920" w:author="Veeresh Appasheb Ravadi (Mindtree Consulting PVT LTD)" w:date="2016-09-06T09:08:00Z">
              <w:rPr>
                <w:sz w:val="28"/>
              </w:rPr>
            </w:rPrChange>
          </w:rPr>
          <w:t xml:space="preserve"> a </w:t>
        </w:r>
      </w:ins>
      <w:ins w:id="921" w:author="Kiran Sangal (Mindtree)" w:date="2016-07-04T15:32:00Z">
        <w:r w:rsidRPr="00C6592D">
          <w:t>c</w:t>
        </w:r>
      </w:ins>
      <w:ins w:id="922" w:author="Kiran Sangal (Mindtree)" w:date="2016-07-04T15:02:00Z">
        <w:r w:rsidR="001F3FF3" w:rsidRPr="00C6592D">
          <w:rPr>
            <w:rPrChange w:id="923" w:author="Veeresh Appasheb Ravadi (Mindtree Consulting PVT LTD)" w:date="2016-09-06T09:08:00Z">
              <w:rPr>
                <w:sz w:val="28"/>
              </w:rPr>
            </w:rPrChange>
          </w:rPr>
          <w:t xml:space="preserve">hange request with details. </w:t>
        </w:r>
      </w:ins>
    </w:p>
    <w:p w14:paraId="0CB5E5EF" w14:textId="77777777" w:rsidR="002D5E8C" w:rsidRPr="00C6592D" w:rsidRDefault="002D5E8C" w:rsidP="001F3FF3">
      <w:pPr>
        <w:pStyle w:val="ListParagraph"/>
        <w:numPr>
          <w:ilvl w:val="0"/>
          <w:numId w:val="53"/>
        </w:numPr>
        <w:spacing w:after="160" w:line="259" w:lineRule="auto"/>
        <w:contextualSpacing/>
        <w:rPr>
          <w:ins w:id="924" w:author="Kiran Sangal (Mindtree)" w:date="2016-07-04T15:33:00Z"/>
        </w:rPr>
      </w:pPr>
      <w:ins w:id="925" w:author="Kiran Sangal (Mindtree)" w:date="2016-07-04T15:32:00Z">
        <w:r w:rsidRPr="00C6592D">
          <w:t>After filling in details</w:t>
        </w:r>
        <w:r w:rsidR="00B83ECD" w:rsidRPr="00C6592D">
          <w:t>, u</w:t>
        </w:r>
      </w:ins>
      <w:ins w:id="926" w:author="Kiran Sangal (Mindtree)" w:date="2016-07-04T15:02:00Z">
        <w:r w:rsidR="001F3FF3" w:rsidRPr="00C6592D">
          <w:rPr>
            <w:rPrChange w:id="927" w:author="Veeresh Appasheb Ravadi (Mindtree Consulting PVT LTD)" w:date="2016-09-06T09:08:00Z">
              <w:rPr>
                <w:sz w:val="28"/>
              </w:rPr>
            </w:rPrChange>
          </w:rPr>
          <w:t xml:space="preserve">ser clicks on </w:t>
        </w:r>
        <w:r w:rsidR="001F3FF3" w:rsidRPr="00C6592D">
          <w:rPr>
            <w:rPrChange w:id="928" w:author="Veeresh Appasheb Ravadi (Mindtree Consulting PVT LTD)" w:date="2016-09-06T09:08:00Z">
              <w:rPr>
                <w:b/>
                <w:sz w:val="28"/>
              </w:rPr>
            </w:rPrChange>
          </w:rPr>
          <w:t>[</w:t>
        </w:r>
      </w:ins>
      <w:ins w:id="929" w:author="Kiran Sangal (Mindtree)" w:date="2016-07-04T15:33:00Z">
        <w:r w:rsidR="00B83ECD" w:rsidRPr="00C6592D">
          <w:t xml:space="preserve">Save and Proceed </w:t>
        </w:r>
      </w:ins>
      <w:ins w:id="930" w:author="Kiran Sangal (Mindtree)" w:date="2016-07-04T15:02:00Z">
        <w:r w:rsidR="001F3FF3" w:rsidRPr="00C6592D">
          <w:rPr>
            <w:rPrChange w:id="931" w:author="Veeresh Appasheb Ravadi (Mindtree Consulting PVT LTD)" w:date="2016-09-06T09:08:00Z">
              <w:rPr>
                <w:b/>
                <w:sz w:val="28"/>
              </w:rPr>
            </w:rPrChange>
          </w:rPr>
          <w:t>Button]</w:t>
        </w:r>
        <w:r w:rsidR="001F3FF3" w:rsidRPr="00C6592D">
          <w:rPr>
            <w:rPrChange w:id="932" w:author="Veeresh Appasheb Ravadi (Mindtree Consulting PVT LTD)" w:date="2016-09-06T09:08:00Z">
              <w:rPr>
                <w:sz w:val="28"/>
              </w:rPr>
            </w:rPrChange>
          </w:rPr>
          <w:t xml:space="preserve"> </w:t>
        </w:r>
      </w:ins>
    </w:p>
    <w:p w14:paraId="0F4055F9" w14:textId="7A8C4DC6" w:rsidR="001F3FF3" w:rsidRPr="00C6592D" w:rsidRDefault="002D5E8C" w:rsidP="001F3FF3">
      <w:pPr>
        <w:pStyle w:val="ListParagraph"/>
        <w:numPr>
          <w:ilvl w:val="0"/>
          <w:numId w:val="53"/>
        </w:numPr>
        <w:spacing w:after="160" w:line="259" w:lineRule="auto"/>
        <w:contextualSpacing/>
        <w:rPr>
          <w:ins w:id="933" w:author="Kiran Sangal (Mindtree)" w:date="2016-07-04T15:02:00Z"/>
          <w:rPrChange w:id="934" w:author="Veeresh Appasheb Ravadi (Mindtree Consulting PVT LTD)" w:date="2016-09-06T09:08:00Z">
            <w:rPr>
              <w:ins w:id="935" w:author="Kiran Sangal (Mindtree)" w:date="2016-07-04T15:02:00Z"/>
              <w:sz w:val="28"/>
            </w:rPr>
          </w:rPrChange>
        </w:rPr>
      </w:pPr>
      <w:ins w:id="936" w:author="Kiran Sangal (Mindtree)" w:date="2016-07-04T15:33:00Z">
        <w:r w:rsidRPr="00C6592D">
          <w:t xml:space="preserve">A success message with </w:t>
        </w:r>
      </w:ins>
      <w:ins w:id="937" w:author="Kiran Sangal (Mindtree)" w:date="2016-07-04T15:02:00Z">
        <w:r w:rsidR="001F3FF3" w:rsidRPr="00C6592D">
          <w:rPr>
            <w:rPrChange w:id="938" w:author="Veeresh Appasheb Ravadi (Mindtree Consulting PVT LTD)" w:date="2016-09-06T09:08:00Z">
              <w:rPr>
                <w:sz w:val="28"/>
              </w:rPr>
            </w:rPrChange>
          </w:rPr>
          <w:t xml:space="preserve">CR #ID will be generated, </w:t>
        </w:r>
      </w:ins>
      <w:ins w:id="939" w:author="Kiran Sangal (Mindtree)" w:date="2016-07-05T11:58:00Z">
        <w:r w:rsidR="00624408" w:rsidRPr="00C6592D">
          <w:t xml:space="preserve">site </w:t>
        </w:r>
      </w:ins>
      <w:ins w:id="940" w:author="Kiran Sangal (Mindtree)" w:date="2016-07-04T15:02:00Z">
        <w:r w:rsidR="001F3FF3" w:rsidRPr="00C6592D">
          <w:rPr>
            <w:rPrChange w:id="941" w:author="Veeresh Appasheb Ravadi (Mindtree Consulting PVT LTD)" w:date="2016-09-06T09:08:00Z">
              <w:rPr>
                <w:sz w:val="28"/>
              </w:rPr>
            </w:rPrChange>
          </w:rPr>
          <w:t>entry</w:t>
        </w:r>
      </w:ins>
      <w:ins w:id="942" w:author="Kiran Sangal (Mindtree)" w:date="2016-07-04T16:44:00Z">
        <w:r w:rsidR="00086D6C" w:rsidRPr="00C6592D">
          <w:t xml:space="preserve"> will be </w:t>
        </w:r>
      </w:ins>
      <w:ins w:id="943" w:author="Kiran Sangal (Mindtree)" w:date="2016-07-04T15:02:00Z">
        <w:r w:rsidR="001F3FF3" w:rsidRPr="00C6592D">
          <w:rPr>
            <w:rPrChange w:id="944" w:author="Veeresh Appasheb Ravadi (Mindtree Consulting PVT LTD)" w:date="2016-09-06T09:08:00Z">
              <w:rPr>
                <w:sz w:val="28"/>
              </w:rPr>
            </w:rPrChange>
          </w:rPr>
          <w:t xml:space="preserve">made to </w:t>
        </w:r>
      </w:ins>
      <w:ins w:id="945" w:author="Veeresh Appasheb Ravadi (Mindtree Consulting PVT LTD)" w:date="2016-10-05T13:56:00Z">
        <w:r w:rsidR="0084627B">
          <w:rPr>
            <w:color w:val="auto"/>
          </w:rPr>
          <w:t>pre-production</w:t>
        </w:r>
        <w:r w:rsidR="0084627B" w:rsidRPr="00C6592D" w:rsidDel="0084627B">
          <w:t xml:space="preserve"> </w:t>
        </w:r>
      </w:ins>
      <w:ins w:id="946" w:author="Kiran Sangal (Mindtree)" w:date="2016-07-04T15:02:00Z">
        <w:del w:id="947" w:author="Veeresh Appasheb Ravadi (Mindtree Consulting PVT LTD)" w:date="2016-10-05T13:56:00Z">
          <w:r w:rsidR="001F3FF3" w:rsidRPr="00C6592D" w:rsidDel="0084627B">
            <w:rPr>
              <w:rPrChange w:id="948" w:author="Veeresh Appasheb Ravadi (Mindtree Consulting PVT LTD)" w:date="2016-09-06T09:08:00Z">
                <w:rPr>
                  <w:sz w:val="28"/>
                </w:rPr>
              </w:rPrChange>
            </w:rPr>
            <w:delText xml:space="preserve">Sandbox </w:delText>
          </w:r>
        </w:del>
        <w:r w:rsidR="001F3FF3" w:rsidRPr="00C6592D">
          <w:rPr>
            <w:rPrChange w:id="949" w:author="Veeresh Appasheb Ravadi (Mindtree Consulting PVT LTD)" w:date="2016-09-06T09:08:00Z">
              <w:rPr>
                <w:sz w:val="28"/>
              </w:rPr>
            </w:rPrChange>
          </w:rPr>
          <w:t>EMIE Site and Email notification will be sent with next steps</w:t>
        </w:r>
        <w:r w:rsidR="001F3FF3" w:rsidRPr="00C6592D">
          <w:rPr>
            <w:rPrChange w:id="950" w:author="Veeresh Appasheb Ravadi (Mindtree Consulting PVT LTD)" w:date="2016-09-06T09:08:00Z">
              <w:rPr>
                <w:b/>
                <w:sz w:val="28"/>
              </w:rPr>
            </w:rPrChange>
          </w:rPr>
          <w:t>.</w:t>
        </w:r>
      </w:ins>
    </w:p>
    <w:p w14:paraId="322EF09F" w14:textId="2B960531" w:rsidR="001F3FF3" w:rsidRPr="00C6592D" w:rsidRDefault="00624408">
      <w:pPr>
        <w:ind w:left="720"/>
        <w:rPr>
          <w:ins w:id="951" w:author="Kiran Sangal (Mindtree)" w:date="2016-07-04T15:02:00Z"/>
          <w:sz w:val="30"/>
        </w:rPr>
        <w:pPrChange w:id="952" w:author="Veeresh Appasheb Ravadi" w:date="2016-10-04T12:42:00Z">
          <w:pPr/>
        </w:pPrChange>
      </w:pPr>
      <w:ins w:id="953" w:author="Kiran Sangal (Mindtree)" w:date="2016-07-05T12:00:00Z">
        <w:del w:id="954" w:author="Veeresh Appasheb Ravadi" w:date="2016-10-04T12:34:00Z">
          <w:r w:rsidRPr="00D55451" w:rsidDel="002D326E">
            <w:rPr>
              <w:noProof/>
              <w:sz w:val="30"/>
            </w:rPr>
            <w:drawing>
              <wp:inline distT="0" distB="0" distL="0" distR="0" wp14:anchorId="0AB291D1" wp14:editId="54973779">
                <wp:extent cx="6671463" cy="5072897"/>
                <wp:effectExtent l="19050" t="19050" r="1524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71463" cy="5072897"/>
                        </a:xfrm>
                        <a:prstGeom prst="rect">
                          <a:avLst/>
                        </a:prstGeom>
                        <a:noFill/>
                        <a:ln>
                          <a:solidFill>
                            <a:schemeClr val="bg1">
                              <a:lumMod val="75000"/>
                            </a:schemeClr>
                          </a:solidFill>
                        </a:ln>
                      </pic:spPr>
                    </pic:pic>
                  </a:graphicData>
                </a:graphic>
              </wp:inline>
            </w:drawing>
          </w:r>
        </w:del>
      </w:ins>
      <w:ins w:id="955" w:author="Veeresh Appasheb Ravadi" w:date="2016-10-04T12:34:00Z">
        <w:r w:rsidR="002D326E">
          <w:rPr>
            <w:noProof/>
            <w:sz w:val="30"/>
          </w:rPr>
          <w:drawing>
            <wp:inline distT="0" distB="0" distL="0" distR="0" wp14:anchorId="6E667FAB" wp14:editId="221B310D">
              <wp:extent cx="6652211" cy="5011948"/>
              <wp:effectExtent l="19050" t="19050" r="1587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73821" cy="5028230"/>
                      </a:xfrm>
                      <a:prstGeom prst="rect">
                        <a:avLst/>
                      </a:prstGeom>
                      <a:noFill/>
                      <a:ln>
                        <a:solidFill>
                          <a:schemeClr val="bg1">
                            <a:lumMod val="75000"/>
                          </a:schemeClr>
                        </a:solidFill>
                      </a:ln>
                    </pic:spPr>
                  </pic:pic>
                </a:graphicData>
              </a:graphic>
            </wp:inline>
          </w:drawing>
        </w:r>
      </w:ins>
    </w:p>
    <w:p w14:paraId="4DD1E252" w14:textId="137A6D6E" w:rsidR="001F3FF3" w:rsidRPr="00C6592D" w:rsidRDefault="00C76055">
      <w:pPr>
        <w:jc w:val="center"/>
        <w:rPr>
          <w:ins w:id="956" w:author="Kiran Sangal (Mindtree)" w:date="2016-07-04T15:02:00Z"/>
          <w:sz w:val="30"/>
        </w:rPr>
        <w:pPrChange w:id="957" w:author="Veeresh Appasheb Ravadi" w:date="2016-10-04T12:37:00Z">
          <w:pPr/>
        </w:pPrChange>
      </w:pPr>
      <w:ins w:id="958" w:author="Veeresh Appasheb Ravadi" w:date="2016-10-04T12:37:00Z">
        <w:r>
          <w:rPr>
            <w:noProof/>
          </w:rPr>
          <w:drawing>
            <wp:inline distT="0" distB="0" distL="0" distR="0" wp14:anchorId="5AC4CD61" wp14:editId="4B07F9D3">
              <wp:extent cx="5374257" cy="2700677"/>
              <wp:effectExtent l="19050" t="19050" r="17145"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3784" cy="2705465"/>
                      </a:xfrm>
                      <a:prstGeom prst="rect">
                        <a:avLst/>
                      </a:prstGeom>
                      <a:ln>
                        <a:solidFill>
                          <a:schemeClr val="bg1">
                            <a:lumMod val="75000"/>
                          </a:schemeClr>
                        </a:solidFill>
                      </a:ln>
                    </pic:spPr>
                  </pic:pic>
                </a:graphicData>
              </a:graphic>
            </wp:inline>
          </w:drawing>
        </w:r>
      </w:ins>
    </w:p>
    <w:p w14:paraId="07E44679" w14:textId="7567F525" w:rsidR="001F3FF3" w:rsidRPr="00C6592D" w:rsidRDefault="009D32A8" w:rsidP="001F3FF3">
      <w:pPr>
        <w:pStyle w:val="ListParagraph"/>
        <w:numPr>
          <w:ilvl w:val="0"/>
          <w:numId w:val="53"/>
        </w:numPr>
        <w:spacing w:after="160" w:line="259" w:lineRule="auto"/>
        <w:contextualSpacing/>
        <w:rPr>
          <w:ins w:id="959" w:author="Kiran Sangal (Mindtree)" w:date="2016-07-04T15:02:00Z"/>
          <w:szCs w:val="22"/>
          <w:rPrChange w:id="960" w:author="Veeresh Appasheb Ravadi (Mindtree Consulting PVT LTD)" w:date="2016-09-06T09:08:00Z">
            <w:rPr>
              <w:ins w:id="961" w:author="Kiran Sangal (Mindtree)" w:date="2016-07-04T15:02:00Z"/>
              <w:sz w:val="30"/>
            </w:rPr>
          </w:rPrChange>
        </w:rPr>
      </w:pPr>
      <w:ins w:id="962" w:author="Kiran Sangal (Mindtree)" w:date="2016-07-04T17:10:00Z">
        <w:r w:rsidRPr="00C6592D">
          <w:rPr>
            <w:szCs w:val="22"/>
          </w:rPr>
          <w:t>Then user will have to s</w:t>
        </w:r>
      </w:ins>
      <w:ins w:id="963" w:author="Kiran Sangal (Mindtree)" w:date="2016-07-04T15:02:00Z">
        <w:r w:rsidR="001F3FF3" w:rsidRPr="00C6592D">
          <w:rPr>
            <w:szCs w:val="22"/>
            <w:rPrChange w:id="964" w:author="Veeresh Appasheb Ravadi (Mindtree Consulting PVT LTD)" w:date="2016-09-06T09:08:00Z">
              <w:rPr>
                <w:sz w:val="30"/>
              </w:rPr>
            </w:rPrChange>
          </w:rPr>
          <w:t xml:space="preserve">ets up a </w:t>
        </w:r>
        <w:r w:rsidRPr="00C6592D">
          <w:rPr>
            <w:szCs w:val="22"/>
          </w:rPr>
          <w:t xml:space="preserve">test machine to </w:t>
        </w:r>
        <w:r w:rsidR="001F3FF3" w:rsidRPr="00C6592D">
          <w:rPr>
            <w:szCs w:val="22"/>
            <w:rPrChange w:id="965" w:author="Veeresh Appasheb Ravadi (Mindtree Consulting PVT LTD)" w:date="2016-09-06T09:08:00Z">
              <w:rPr>
                <w:sz w:val="30"/>
              </w:rPr>
            </w:rPrChange>
          </w:rPr>
          <w:t>verif</w:t>
        </w:r>
      </w:ins>
      <w:ins w:id="966" w:author="Kiran Sangal (Mindtree)" w:date="2016-07-04T17:10:00Z">
        <w:r w:rsidRPr="00C6592D">
          <w:rPr>
            <w:szCs w:val="22"/>
          </w:rPr>
          <w:t xml:space="preserve">y the application </w:t>
        </w:r>
      </w:ins>
      <w:ins w:id="967" w:author="Kiran Sangal (Mindtree)" w:date="2016-07-04T15:02:00Z">
        <w:r w:rsidR="001F3FF3" w:rsidRPr="00C6592D">
          <w:rPr>
            <w:szCs w:val="22"/>
            <w:rPrChange w:id="968" w:author="Veeresh Appasheb Ravadi (Mindtree Consulting PVT LTD)" w:date="2016-09-06T09:08:00Z">
              <w:rPr>
                <w:sz w:val="30"/>
              </w:rPr>
            </w:rPrChange>
          </w:rPr>
          <w:t xml:space="preserve">with </w:t>
        </w:r>
      </w:ins>
      <w:ins w:id="969" w:author="Kiran Sangal (Mindtree)" w:date="2016-07-04T17:10:00Z">
        <w:r w:rsidRPr="00C6592D">
          <w:rPr>
            <w:szCs w:val="22"/>
          </w:rPr>
          <w:t xml:space="preserve">EMIE </w:t>
        </w:r>
      </w:ins>
      <w:ins w:id="970" w:author="Veeresh Appasheb Ravadi (Mindtree Consulting PVT LTD)" w:date="2016-10-05T13:56:00Z">
        <w:r w:rsidR="0084627B">
          <w:rPr>
            <w:color w:val="auto"/>
          </w:rPr>
          <w:t>pre-production</w:t>
        </w:r>
        <w:r w:rsidR="0084627B" w:rsidRPr="00C6592D" w:rsidDel="0084627B">
          <w:rPr>
            <w:szCs w:val="22"/>
          </w:rPr>
          <w:t xml:space="preserve"> </w:t>
        </w:r>
      </w:ins>
      <w:ins w:id="971" w:author="Kiran Sangal (Mindtree)" w:date="2016-07-04T15:02:00Z">
        <w:del w:id="972" w:author="Veeresh Appasheb Ravadi (Mindtree Consulting PVT LTD)" w:date="2016-10-05T13:56:00Z">
          <w:r w:rsidR="001F3FF3" w:rsidRPr="00C6592D" w:rsidDel="0084627B">
            <w:rPr>
              <w:szCs w:val="22"/>
              <w:rPrChange w:id="973" w:author="Veeresh Appasheb Ravadi (Mindtree Consulting PVT LTD)" w:date="2016-09-06T09:08:00Z">
                <w:rPr>
                  <w:sz w:val="30"/>
                </w:rPr>
              </w:rPrChange>
            </w:rPr>
            <w:delText>sandbox</w:delText>
          </w:r>
        </w:del>
      </w:ins>
      <w:ins w:id="974" w:author="Kiran Sangal (Mindtree)" w:date="2016-07-04T17:10:00Z">
        <w:del w:id="975" w:author="Veeresh Appasheb Ravadi (Mindtree Consulting PVT LTD)" w:date="2016-10-05T13:56:00Z">
          <w:r w:rsidRPr="00C6592D" w:rsidDel="0084627B">
            <w:rPr>
              <w:szCs w:val="22"/>
            </w:rPr>
            <w:delText xml:space="preserve"> </w:delText>
          </w:r>
        </w:del>
        <w:r w:rsidRPr="00C6592D">
          <w:rPr>
            <w:szCs w:val="22"/>
          </w:rPr>
          <w:t>environment</w:t>
        </w:r>
      </w:ins>
      <w:ins w:id="976" w:author="Kiran Sangal (Mindtree)" w:date="2016-07-04T15:02:00Z">
        <w:r w:rsidR="001F3FF3" w:rsidRPr="00C6592D">
          <w:rPr>
            <w:szCs w:val="22"/>
            <w:rPrChange w:id="977" w:author="Veeresh Appasheb Ravadi (Mindtree Consulting PVT LTD)" w:date="2016-09-06T09:08:00Z">
              <w:rPr>
                <w:sz w:val="30"/>
              </w:rPr>
            </w:rPrChange>
          </w:rPr>
          <w:t xml:space="preserve">, </w:t>
        </w:r>
      </w:ins>
      <w:ins w:id="978" w:author="Kiran Sangal (Mindtree)" w:date="2016-07-04T17:10:00Z">
        <w:r w:rsidRPr="00C6592D">
          <w:rPr>
            <w:szCs w:val="22"/>
          </w:rPr>
          <w:t xml:space="preserve">and </w:t>
        </w:r>
      </w:ins>
      <w:ins w:id="979" w:author="Kiran Sangal (Mindtree)" w:date="2016-07-04T15:02:00Z">
        <w:r w:rsidR="001F3FF3" w:rsidRPr="00C6592D">
          <w:rPr>
            <w:szCs w:val="22"/>
            <w:rPrChange w:id="980" w:author="Veeresh Appasheb Ravadi (Mindtree Consulting PVT LTD)" w:date="2016-09-06T09:08:00Z">
              <w:rPr>
                <w:sz w:val="30"/>
              </w:rPr>
            </w:rPrChange>
          </w:rPr>
          <w:t xml:space="preserve">update </w:t>
        </w:r>
      </w:ins>
      <w:ins w:id="981" w:author="Kiran Sangal (Mindtree)" w:date="2016-07-04T17:10:00Z">
        <w:r w:rsidRPr="00C6592D">
          <w:rPr>
            <w:szCs w:val="22"/>
          </w:rPr>
          <w:t xml:space="preserve">the </w:t>
        </w:r>
      </w:ins>
      <w:ins w:id="982" w:author="Kiran Sangal (Mindtree)" w:date="2016-07-04T15:02:00Z">
        <w:r w:rsidR="001F3FF3" w:rsidRPr="00C6592D">
          <w:rPr>
            <w:szCs w:val="22"/>
            <w:rPrChange w:id="983" w:author="Veeresh Appasheb Ravadi (Mindtree Consulting PVT LTD)" w:date="2016-09-06T09:08:00Z">
              <w:rPr>
                <w:sz w:val="30"/>
              </w:rPr>
            </w:rPrChange>
          </w:rPr>
          <w:t xml:space="preserve">change request with Verification. </w:t>
        </w:r>
      </w:ins>
      <w:ins w:id="984" w:author="Kiran Sangal (Mindtree)" w:date="2016-07-05T12:08:00Z">
        <w:r w:rsidR="00BF7525" w:rsidRPr="00C6592D">
          <w:rPr>
            <w:szCs w:val="22"/>
          </w:rPr>
          <w:t xml:space="preserve">The detailed steps for </w:t>
        </w:r>
      </w:ins>
      <w:ins w:id="985" w:author="Kiran Sangal (Mindtree)" w:date="2016-07-05T12:09:00Z">
        <w:r w:rsidR="00BF7525" w:rsidRPr="00C6592D">
          <w:rPr>
            <w:szCs w:val="22"/>
          </w:rPr>
          <w:t>verification and batch script for configuration will be sent through an email notification</w:t>
        </w:r>
      </w:ins>
      <w:ins w:id="986" w:author="Kiran Sangal (Mindtree)" w:date="2016-08-01T14:10:00Z">
        <w:r w:rsidR="006F25EE" w:rsidRPr="00C6592D">
          <w:rPr>
            <w:szCs w:val="22"/>
          </w:rPr>
          <w:t xml:space="preserve"> when request is submitted</w:t>
        </w:r>
      </w:ins>
      <w:ins w:id="987" w:author="Kiran Sangal (Mindtree)" w:date="2016-07-05T12:09:00Z">
        <w:r w:rsidR="00BF7525" w:rsidRPr="00C6592D">
          <w:rPr>
            <w:szCs w:val="22"/>
          </w:rPr>
          <w:t>.</w:t>
        </w:r>
      </w:ins>
    </w:p>
    <w:p w14:paraId="5B704BE6" w14:textId="6AA59EA8" w:rsidR="001F3FF3" w:rsidRPr="00C6592D" w:rsidRDefault="001F3FF3" w:rsidP="001F3FF3">
      <w:pPr>
        <w:pStyle w:val="ListParagraph"/>
        <w:numPr>
          <w:ilvl w:val="0"/>
          <w:numId w:val="53"/>
        </w:numPr>
        <w:spacing w:after="160" w:line="259" w:lineRule="auto"/>
        <w:contextualSpacing/>
        <w:rPr>
          <w:ins w:id="988" w:author="Kiran Sangal (Mindtree)" w:date="2016-07-04T15:02:00Z"/>
          <w:szCs w:val="22"/>
          <w:rPrChange w:id="989" w:author="Veeresh Appasheb Ravadi (Mindtree Consulting PVT LTD)" w:date="2016-09-06T09:08:00Z">
            <w:rPr>
              <w:ins w:id="990" w:author="Kiran Sangal (Mindtree)" w:date="2016-07-04T15:02:00Z"/>
              <w:sz w:val="30"/>
            </w:rPr>
          </w:rPrChange>
        </w:rPr>
      </w:pPr>
      <w:ins w:id="991" w:author="Kiran Sangal (Mindtree)" w:date="2016-07-04T15:02:00Z">
        <w:r w:rsidRPr="00C6592D">
          <w:rPr>
            <w:szCs w:val="22"/>
            <w:rPrChange w:id="992" w:author="Veeresh Appasheb Ravadi (Mindtree Consulting PVT LTD)" w:date="2016-09-06T09:08:00Z">
              <w:rPr>
                <w:sz w:val="30"/>
              </w:rPr>
            </w:rPrChange>
          </w:rPr>
          <w:t xml:space="preserve">If </w:t>
        </w:r>
      </w:ins>
      <w:ins w:id="993" w:author="Kiran Sangal (Mindtree)" w:date="2016-07-04T17:10:00Z">
        <w:r w:rsidR="009D32A8" w:rsidRPr="00C6592D">
          <w:rPr>
            <w:szCs w:val="22"/>
          </w:rPr>
          <w:t>validation p</w:t>
        </w:r>
      </w:ins>
      <w:ins w:id="994" w:author="Kiran Sangal (Mindtree)" w:date="2016-07-04T15:02:00Z">
        <w:r w:rsidRPr="00C6592D">
          <w:rPr>
            <w:szCs w:val="22"/>
            <w:rPrChange w:id="995" w:author="Veeresh Appasheb Ravadi (Mindtree Consulting PVT LTD)" w:date="2016-09-06T09:08:00Z">
              <w:rPr>
                <w:sz w:val="30"/>
              </w:rPr>
            </w:rPrChange>
          </w:rPr>
          <w:t xml:space="preserve">asses, </w:t>
        </w:r>
      </w:ins>
      <w:ins w:id="996" w:author="Kiran Sangal (Mindtree)" w:date="2016-07-04T17:10:00Z">
        <w:r w:rsidR="009D32A8" w:rsidRPr="00C6592D">
          <w:rPr>
            <w:szCs w:val="22"/>
          </w:rPr>
          <w:t xml:space="preserve">then </w:t>
        </w:r>
      </w:ins>
      <w:ins w:id="997" w:author="Kiran Sangal (Mindtree)" w:date="2016-08-01T14:10:00Z">
        <w:r w:rsidR="00CE2816" w:rsidRPr="00C6592D">
          <w:rPr>
            <w:szCs w:val="22"/>
          </w:rPr>
          <w:t>requester</w:t>
        </w:r>
      </w:ins>
      <w:ins w:id="998" w:author="Kiran Sangal (Mindtree)" w:date="2016-07-04T17:10:00Z">
        <w:r w:rsidR="009D32A8" w:rsidRPr="00C6592D">
          <w:rPr>
            <w:szCs w:val="22"/>
          </w:rPr>
          <w:t xml:space="preserve"> can s</w:t>
        </w:r>
      </w:ins>
      <w:ins w:id="999" w:author="Kiran Sangal (Mindtree)" w:date="2016-07-04T15:02:00Z">
        <w:r w:rsidRPr="00C6592D">
          <w:rPr>
            <w:szCs w:val="22"/>
            <w:rPrChange w:id="1000" w:author="Veeresh Appasheb Ravadi (Mindtree Consulting PVT LTD)" w:date="2016-09-06T09:08:00Z">
              <w:rPr>
                <w:sz w:val="30"/>
              </w:rPr>
            </w:rPrChange>
          </w:rPr>
          <w:t xml:space="preserve">end </w:t>
        </w:r>
      </w:ins>
      <w:ins w:id="1001" w:author="Kiran Sangal (Mindtree)" w:date="2016-07-04T17:11:00Z">
        <w:r w:rsidR="009D32A8" w:rsidRPr="00C6592D">
          <w:rPr>
            <w:szCs w:val="22"/>
          </w:rPr>
          <w:t xml:space="preserve">the </w:t>
        </w:r>
      </w:ins>
      <w:ins w:id="1002" w:author="Kiran Sangal (Mindtree)" w:date="2016-07-04T15:02:00Z">
        <w:r w:rsidRPr="00C6592D">
          <w:rPr>
            <w:szCs w:val="22"/>
            <w:rPrChange w:id="1003" w:author="Veeresh Appasheb Ravadi (Mindtree Consulting PVT LTD)" w:date="2016-09-06T09:08:00Z">
              <w:rPr>
                <w:sz w:val="30"/>
              </w:rPr>
            </w:rPrChange>
          </w:rPr>
          <w:t xml:space="preserve">change request for </w:t>
        </w:r>
      </w:ins>
      <w:ins w:id="1004" w:author="Kiran Sangal (Mindtree)" w:date="2016-08-01T14:10:00Z">
        <w:r w:rsidR="00CE2816" w:rsidRPr="00C6592D">
          <w:rPr>
            <w:szCs w:val="22"/>
          </w:rPr>
          <w:t>a</w:t>
        </w:r>
      </w:ins>
      <w:ins w:id="1005" w:author="Kiran Sangal (Mindtree)" w:date="2016-07-04T15:02:00Z">
        <w:r w:rsidRPr="00C6592D">
          <w:rPr>
            <w:szCs w:val="22"/>
            <w:rPrChange w:id="1006" w:author="Veeresh Appasheb Ravadi (Mindtree Consulting PVT LTD)" w:date="2016-09-06T09:08:00Z">
              <w:rPr>
                <w:sz w:val="30"/>
              </w:rPr>
            </w:rPrChange>
          </w:rPr>
          <w:t>pproval</w:t>
        </w:r>
      </w:ins>
      <w:ins w:id="1007" w:author="Kiran Sangal (Mindtree)" w:date="2016-07-04T17:11:00Z">
        <w:r w:rsidR="009D32A8" w:rsidRPr="00C6592D">
          <w:rPr>
            <w:szCs w:val="22"/>
          </w:rPr>
          <w:t xml:space="preserve"> by s</w:t>
        </w:r>
      </w:ins>
      <w:ins w:id="1008" w:author="Kiran Sangal (Mindtree)" w:date="2016-07-04T15:02:00Z">
        <w:r w:rsidRPr="00C6592D">
          <w:rPr>
            <w:szCs w:val="22"/>
            <w:rPrChange w:id="1009" w:author="Veeresh Appasheb Ravadi (Mindtree Consulting PVT LTD)" w:date="2016-09-06T09:08:00Z">
              <w:rPr>
                <w:b/>
                <w:sz w:val="30"/>
              </w:rPr>
            </w:rPrChange>
          </w:rPr>
          <w:t>elect</w:t>
        </w:r>
      </w:ins>
      <w:ins w:id="1010" w:author="Kiran Sangal (Mindtree)" w:date="2016-07-04T17:11:00Z">
        <w:r w:rsidR="009D32A8" w:rsidRPr="00C6592D">
          <w:rPr>
            <w:szCs w:val="22"/>
          </w:rPr>
          <w:t>ing</w:t>
        </w:r>
      </w:ins>
      <w:ins w:id="1011" w:author="Kiran Sangal (Mindtree)" w:date="2016-07-04T15:02:00Z">
        <w:r w:rsidRPr="00C6592D">
          <w:rPr>
            <w:szCs w:val="22"/>
            <w:rPrChange w:id="1012" w:author="Veeresh Appasheb Ravadi (Mindtree Consulting PVT LTD)" w:date="2016-09-06T09:08:00Z">
              <w:rPr>
                <w:b/>
                <w:sz w:val="30"/>
              </w:rPr>
            </w:rPrChange>
          </w:rPr>
          <w:t xml:space="preserve"> </w:t>
        </w:r>
        <w:r w:rsidRPr="00C6592D">
          <w:rPr>
            <w:b/>
            <w:szCs w:val="22"/>
            <w:rPrChange w:id="1013" w:author="Veeresh Appasheb Ravadi (Mindtree Consulting PVT LTD)" w:date="2016-09-06T09:08:00Z">
              <w:rPr>
                <w:b/>
                <w:sz w:val="30"/>
              </w:rPr>
            </w:rPrChange>
          </w:rPr>
          <w:t>Success</w:t>
        </w:r>
      </w:ins>
      <w:ins w:id="1014" w:author="Veeresh Appasheb Ravadi (Mindtree Consulting PVT LTD)" w:date="2016-10-05T12:35:00Z">
        <w:r w:rsidR="000B5E00">
          <w:rPr>
            <w:b/>
            <w:szCs w:val="22"/>
          </w:rPr>
          <w:t>ful</w:t>
        </w:r>
      </w:ins>
      <w:ins w:id="1015" w:author="Kiran Sangal (Mindtree)" w:date="2016-07-04T15:02:00Z">
        <w:r w:rsidRPr="00C6592D">
          <w:rPr>
            <w:szCs w:val="22"/>
            <w:rPrChange w:id="1016" w:author="Veeresh Appasheb Ravadi (Mindtree Consulting PVT LTD)" w:date="2016-09-06T09:08:00Z">
              <w:rPr>
                <w:b/>
                <w:sz w:val="30"/>
              </w:rPr>
            </w:rPrChange>
          </w:rPr>
          <w:t xml:space="preserve"> radio button </w:t>
        </w:r>
      </w:ins>
      <w:ins w:id="1017" w:author="Kiran Sangal (Mindtree)" w:date="2016-07-04T17:11:00Z">
        <w:r w:rsidR="009D32A8" w:rsidRPr="00C6592D">
          <w:rPr>
            <w:szCs w:val="22"/>
          </w:rPr>
          <w:t xml:space="preserve">and </w:t>
        </w:r>
      </w:ins>
      <w:ins w:id="1018" w:author="Kiran Sangal (Mindtree)" w:date="2016-07-04T15:02:00Z">
        <w:r w:rsidRPr="00C6592D">
          <w:rPr>
            <w:szCs w:val="22"/>
            <w:rPrChange w:id="1019" w:author="Veeresh Appasheb Ravadi (Mindtree Consulting PVT LTD)" w:date="2016-09-06T09:08:00Z">
              <w:rPr>
                <w:b/>
                <w:sz w:val="30"/>
              </w:rPr>
            </w:rPrChange>
          </w:rPr>
          <w:t>click</w:t>
        </w:r>
      </w:ins>
      <w:ins w:id="1020" w:author="Kiran Sangal (Mindtree)" w:date="2016-07-04T17:11:00Z">
        <w:r w:rsidR="009D32A8" w:rsidRPr="00C6592D">
          <w:rPr>
            <w:szCs w:val="22"/>
          </w:rPr>
          <w:t>ing</w:t>
        </w:r>
      </w:ins>
      <w:ins w:id="1021" w:author="Kiran Sangal (Mindtree)" w:date="2016-07-04T15:02:00Z">
        <w:r w:rsidRPr="00C6592D">
          <w:rPr>
            <w:szCs w:val="22"/>
            <w:rPrChange w:id="1022" w:author="Veeresh Appasheb Ravadi (Mindtree Consulting PVT LTD)" w:date="2016-09-06T09:08:00Z">
              <w:rPr>
                <w:b/>
                <w:sz w:val="30"/>
              </w:rPr>
            </w:rPrChange>
          </w:rPr>
          <w:t xml:space="preserve"> on </w:t>
        </w:r>
        <w:r w:rsidRPr="00C6592D">
          <w:rPr>
            <w:b/>
            <w:szCs w:val="22"/>
            <w:rPrChange w:id="1023" w:author="Veeresh Appasheb Ravadi (Mindtree Consulting PVT LTD)" w:date="2016-09-06T09:08:00Z">
              <w:rPr>
                <w:b/>
                <w:sz w:val="30"/>
              </w:rPr>
            </w:rPrChange>
          </w:rPr>
          <w:t>Send</w:t>
        </w:r>
      </w:ins>
      <w:ins w:id="1024" w:author="Veeresh Appasheb Ravadi (Mindtree Consulting PVT LTD)" w:date="2016-10-05T12:35:00Z">
        <w:r w:rsidR="000B5E00">
          <w:rPr>
            <w:b/>
            <w:szCs w:val="22"/>
          </w:rPr>
          <w:t xml:space="preserve"> </w:t>
        </w:r>
      </w:ins>
      <w:ins w:id="1025" w:author="Kiran Sangal (Mindtree)" w:date="2016-07-04T15:02:00Z">
        <w:r w:rsidRPr="00C6592D">
          <w:rPr>
            <w:b/>
            <w:szCs w:val="22"/>
            <w:rPrChange w:id="1026" w:author="Veeresh Appasheb Ravadi (Mindtree Consulting PVT LTD)" w:date="2016-09-06T09:08:00Z">
              <w:rPr>
                <w:b/>
                <w:sz w:val="30"/>
              </w:rPr>
            </w:rPrChange>
          </w:rPr>
          <w:t>For</w:t>
        </w:r>
      </w:ins>
      <w:ins w:id="1027" w:author="Veeresh Appasheb Ravadi (Mindtree Consulting PVT LTD)" w:date="2016-10-05T12:35:00Z">
        <w:r w:rsidR="000B5E00">
          <w:rPr>
            <w:b/>
            <w:szCs w:val="22"/>
          </w:rPr>
          <w:t xml:space="preserve"> </w:t>
        </w:r>
      </w:ins>
      <w:ins w:id="1028" w:author="Kiran Sangal (Mindtree)" w:date="2016-07-04T15:02:00Z">
        <w:r w:rsidRPr="00C6592D">
          <w:rPr>
            <w:b/>
            <w:szCs w:val="22"/>
            <w:rPrChange w:id="1029" w:author="Veeresh Appasheb Ravadi (Mindtree Consulting PVT LTD)" w:date="2016-09-06T09:08:00Z">
              <w:rPr>
                <w:b/>
                <w:sz w:val="30"/>
              </w:rPr>
            </w:rPrChange>
          </w:rPr>
          <w:t>Approval</w:t>
        </w:r>
      </w:ins>
      <w:ins w:id="1030" w:author="Kiran Sangal (Mindtree)" w:date="2016-07-04T17:11:00Z">
        <w:r w:rsidR="009D32A8" w:rsidRPr="00C6592D">
          <w:rPr>
            <w:szCs w:val="22"/>
          </w:rPr>
          <w:t>.</w:t>
        </w:r>
      </w:ins>
    </w:p>
    <w:p w14:paraId="7E1C9C61" w14:textId="31ADEAE5" w:rsidR="001F3FF3" w:rsidRPr="00C6592D" w:rsidRDefault="00B17F5D">
      <w:pPr>
        <w:ind w:left="558"/>
        <w:rPr>
          <w:ins w:id="1031" w:author="Kiran Sangal (Mindtree)" w:date="2016-07-04T15:02:00Z"/>
          <w:sz w:val="30"/>
        </w:rPr>
        <w:pPrChange w:id="1032" w:author="Kiran Sangal (Mindtree)" w:date="2016-07-05T12:35:00Z">
          <w:pPr>
            <w:ind w:left="360"/>
          </w:pPr>
        </w:pPrChange>
      </w:pPr>
      <w:ins w:id="1033" w:author="Kiran Sangal (Mindtree)" w:date="2016-07-05T12:33:00Z">
        <w:del w:id="1034" w:author="Veeresh Appasheb Ravadi" w:date="2016-10-04T12:41:00Z">
          <w:r w:rsidRPr="00D55451" w:rsidDel="00C76055">
            <w:rPr>
              <w:noProof/>
              <w:sz w:val="30"/>
            </w:rPr>
            <w:drawing>
              <wp:inline distT="0" distB="0" distL="0" distR="0" wp14:anchorId="04524605" wp14:editId="7BFAA22E">
                <wp:extent cx="6715353" cy="3262196"/>
                <wp:effectExtent l="19050" t="19050" r="9525"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5246" cy="3310722"/>
                        </a:xfrm>
                        <a:prstGeom prst="rect">
                          <a:avLst/>
                        </a:prstGeom>
                        <a:noFill/>
                        <a:ln>
                          <a:solidFill>
                            <a:schemeClr val="bg1">
                              <a:lumMod val="75000"/>
                            </a:schemeClr>
                          </a:solidFill>
                        </a:ln>
                      </pic:spPr>
                    </pic:pic>
                  </a:graphicData>
                </a:graphic>
              </wp:inline>
            </w:drawing>
          </w:r>
        </w:del>
      </w:ins>
      <w:ins w:id="1035" w:author="Veeresh Appasheb Ravadi" w:date="2016-10-04T12:41:00Z">
        <w:r w:rsidR="00C76055">
          <w:rPr>
            <w:noProof/>
          </w:rPr>
          <w:drawing>
            <wp:inline distT="0" distB="0" distL="0" distR="0" wp14:anchorId="78192828" wp14:editId="1C9B7D29">
              <wp:extent cx="6858000" cy="3392170"/>
              <wp:effectExtent l="19050" t="19050" r="19050"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92170"/>
                      </a:xfrm>
                      <a:prstGeom prst="rect">
                        <a:avLst/>
                      </a:prstGeom>
                      <a:ln>
                        <a:solidFill>
                          <a:schemeClr val="bg1">
                            <a:lumMod val="75000"/>
                          </a:schemeClr>
                        </a:solidFill>
                      </a:ln>
                    </pic:spPr>
                  </pic:pic>
                </a:graphicData>
              </a:graphic>
            </wp:inline>
          </w:drawing>
        </w:r>
      </w:ins>
    </w:p>
    <w:p w14:paraId="2AA82FAC" w14:textId="77777777" w:rsidR="001F3FF3" w:rsidRPr="00C6592D" w:rsidRDefault="001F3FF3" w:rsidP="001F3FF3">
      <w:pPr>
        <w:rPr>
          <w:ins w:id="1036" w:author="Kiran Sangal (Mindtree)" w:date="2016-07-04T15:02:00Z"/>
          <w:szCs w:val="16"/>
          <w:rPrChange w:id="1037" w:author="Veeresh Appasheb Ravadi (Mindtree Consulting PVT LTD)" w:date="2016-09-06T09:08:00Z">
            <w:rPr>
              <w:ins w:id="1038" w:author="Kiran Sangal (Mindtree)" w:date="2016-07-04T15:02:00Z"/>
              <w:sz w:val="30"/>
            </w:rPr>
          </w:rPrChange>
        </w:rPr>
      </w:pPr>
    </w:p>
    <w:p w14:paraId="1139ABD5" w14:textId="36193855" w:rsidR="001F3FF3" w:rsidRPr="00C6592D" w:rsidRDefault="001F3FF3" w:rsidP="001F3FF3">
      <w:pPr>
        <w:pStyle w:val="ListParagraph"/>
        <w:numPr>
          <w:ilvl w:val="0"/>
          <w:numId w:val="53"/>
        </w:numPr>
        <w:spacing w:after="160" w:line="259" w:lineRule="auto"/>
        <w:contextualSpacing/>
        <w:rPr>
          <w:ins w:id="1039" w:author="Kiran Sangal (Mindtree)" w:date="2016-07-04T15:02:00Z"/>
          <w:rPrChange w:id="1040" w:author="Veeresh Appasheb Ravadi (Mindtree Consulting PVT LTD)" w:date="2016-09-06T09:08:00Z">
            <w:rPr>
              <w:ins w:id="1041" w:author="Kiran Sangal (Mindtree)" w:date="2016-07-04T15:02:00Z"/>
              <w:sz w:val="30"/>
            </w:rPr>
          </w:rPrChange>
        </w:rPr>
      </w:pPr>
      <w:ins w:id="1042" w:author="Kiran Sangal (Mindtree)" w:date="2016-07-04T15:02:00Z">
        <w:r w:rsidRPr="00C6592D">
          <w:rPr>
            <w:rPrChange w:id="1043" w:author="Veeresh Appasheb Ravadi (Mindtree Consulting PVT LTD)" w:date="2016-09-06T09:08:00Z">
              <w:rPr>
                <w:sz w:val="30"/>
              </w:rPr>
            </w:rPrChange>
          </w:rPr>
          <w:t xml:space="preserve">If fails, </w:t>
        </w:r>
      </w:ins>
      <w:ins w:id="1044" w:author="Kiran Sangal (Mindtree)" w:date="2016-07-05T12:39:00Z">
        <w:r w:rsidR="00B17F5D" w:rsidRPr="00C6592D">
          <w:t xml:space="preserve">user </w:t>
        </w:r>
      </w:ins>
      <w:ins w:id="1045" w:author="Veeresh Appasheb Ravadi (Mindtree Consulting PVT LTD)" w:date="2016-10-05T12:36:00Z">
        <w:r w:rsidR="000B5E00">
          <w:t xml:space="preserve">can </w:t>
        </w:r>
      </w:ins>
      <w:ins w:id="1046" w:author="Kiran Sangal (Mindtree)" w:date="2016-07-05T12:39:00Z">
        <w:del w:id="1047" w:author="Veeresh Appasheb Ravadi (Mindtree Consulting PVT LTD)" w:date="2016-10-05T12:36:00Z">
          <w:r w:rsidR="00B17F5D" w:rsidRPr="00C6592D" w:rsidDel="000B5E00">
            <w:delText xml:space="preserve">herself can </w:delText>
          </w:r>
        </w:del>
      </w:ins>
      <w:ins w:id="1048" w:author="Kiran Sangal (Mindtree)" w:date="2016-07-04T15:02:00Z">
        <w:del w:id="1049" w:author="Veeresh Appasheb Ravadi (Mindtree Consulting PVT LTD)" w:date="2016-10-05T12:36:00Z">
          <w:r w:rsidRPr="00C6592D" w:rsidDel="000B5E00">
            <w:rPr>
              <w:rPrChange w:id="1050" w:author="Veeresh Appasheb Ravadi (Mindtree Consulting PVT LTD)" w:date="2016-09-06T09:08:00Z">
                <w:rPr>
                  <w:sz w:val="30"/>
                </w:rPr>
              </w:rPrChange>
            </w:rPr>
            <w:delText>roll back</w:delText>
          </w:r>
        </w:del>
      </w:ins>
      <w:ins w:id="1051" w:author="Veeresh Appasheb Ravadi (Mindtree Consulting PVT LTD)" w:date="2016-10-05T12:36:00Z">
        <w:r w:rsidR="000B5E00">
          <w:t>self-</w:t>
        </w:r>
        <w:r w:rsidR="000B5E00" w:rsidRPr="00C6592D">
          <w:t>rollback</w:t>
        </w:r>
      </w:ins>
      <w:ins w:id="1052" w:author="Kiran Sangal (Mindtree)" w:date="2016-07-04T15:02:00Z">
        <w:r w:rsidRPr="00C6592D">
          <w:rPr>
            <w:rPrChange w:id="1053" w:author="Veeresh Appasheb Ravadi (Mindtree Consulting PVT LTD)" w:date="2016-09-06T09:08:00Z">
              <w:rPr>
                <w:sz w:val="30"/>
              </w:rPr>
            </w:rPrChange>
          </w:rPr>
          <w:t xml:space="preserve"> changes on </w:t>
        </w:r>
      </w:ins>
      <w:ins w:id="1054" w:author="Veeresh Appasheb Ravadi (Mindtree Consulting PVT LTD)" w:date="2016-10-05T13:56:00Z">
        <w:r w:rsidR="0084627B">
          <w:rPr>
            <w:color w:val="auto"/>
          </w:rPr>
          <w:t>pre-production</w:t>
        </w:r>
        <w:r w:rsidR="0084627B" w:rsidRPr="00C6592D" w:rsidDel="0084627B">
          <w:t xml:space="preserve"> </w:t>
        </w:r>
      </w:ins>
      <w:ins w:id="1055" w:author="Kiran Sangal (Mindtree)" w:date="2016-07-04T15:02:00Z">
        <w:del w:id="1056" w:author="Veeresh Appasheb Ravadi (Mindtree Consulting PVT LTD)" w:date="2016-10-05T13:56:00Z">
          <w:r w:rsidRPr="00C6592D" w:rsidDel="0084627B">
            <w:rPr>
              <w:rPrChange w:id="1057" w:author="Veeresh Appasheb Ravadi (Mindtree Consulting PVT LTD)" w:date="2016-09-06T09:08:00Z">
                <w:rPr>
                  <w:sz w:val="30"/>
                </w:rPr>
              </w:rPrChange>
            </w:rPr>
            <w:delText xml:space="preserve">sandbox </w:delText>
          </w:r>
        </w:del>
        <w:r w:rsidRPr="00C6592D">
          <w:rPr>
            <w:rPrChange w:id="1058" w:author="Veeresh Appasheb Ravadi (Mindtree Consulting PVT LTD)" w:date="2016-09-06T09:08:00Z">
              <w:rPr>
                <w:sz w:val="30"/>
              </w:rPr>
            </w:rPrChange>
          </w:rPr>
          <w:t xml:space="preserve">OR asks help from EMIE </w:t>
        </w:r>
      </w:ins>
      <w:ins w:id="1059" w:author="Kiran Sangal (Mindtree)" w:date="2016-07-05T12:39:00Z">
        <w:r w:rsidR="00B17F5D" w:rsidRPr="00C6592D">
          <w:t>Champs</w:t>
        </w:r>
      </w:ins>
      <w:ins w:id="1060" w:author="Kiran Sangal (Mindtree)" w:date="2016-07-04T15:02:00Z">
        <w:r w:rsidRPr="00C6592D">
          <w:rPr>
            <w:rPrChange w:id="1061" w:author="Veeresh Appasheb Ravadi (Mindtree Consulting PVT LTD)" w:date="2016-09-06T09:08:00Z">
              <w:rPr>
                <w:sz w:val="30"/>
              </w:rPr>
            </w:rPrChange>
          </w:rPr>
          <w:t>.</w:t>
        </w:r>
      </w:ins>
    </w:p>
    <w:p w14:paraId="79793C1B" w14:textId="227A4B4A" w:rsidR="001F3FF3" w:rsidRDefault="00CE2816">
      <w:pPr>
        <w:pStyle w:val="ListParagraph"/>
        <w:numPr>
          <w:ilvl w:val="0"/>
          <w:numId w:val="0"/>
        </w:numPr>
        <w:ind w:left="720"/>
        <w:rPr>
          <w:ins w:id="1062" w:author="Veeresh Appasheb Ravadi (Mindtree Consulting PVT LTD)" w:date="2016-09-06T12:25:00Z"/>
        </w:rPr>
        <w:pPrChange w:id="1063" w:author="Kiran Sangal (Mindtree)" w:date="2016-07-05T12:40:00Z">
          <w:pPr>
            <w:pStyle w:val="ListParagraph"/>
          </w:pPr>
        </w:pPrChange>
      </w:pPr>
      <w:ins w:id="1064" w:author="Kiran Sangal (Mindtree)" w:date="2016-07-04T15:02:00Z">
        <w:r w:rsidRPr="00C6592D">
          <w:t xml:space="preserve">[Selects </w:t>
        </w:r>
        <w:r w:rsidR="001F3FF3" w:rsidRPr="00C6592D">
          <w:rPr>
            <w:b/>
            <w:rPrChange w:id="1065" w:author="Veeresh Appasheb Ravadi (Mindtree Consulting PVT LTD)" w:date="2016-09-06T09:08:00Z">
              <w:rPr>
                <w:b/>
                <w:sz w:val="30"/>
              </w:rPr>
            </w:rPrChange>
          </w:rPr>
          <w:t>Failed</w:t>
        </w:r>
        <w:r w:rsidR="001F3FF3" w:rsidRPr="00C6592D">
          <w:rPr>
            <w:rPrChange w:id="1066" w:author="Veeresh Appasheb Ravadi (Mindtree Consulting PVT LTD)" w:date="2016-09-06T09:08:00Z">
              <w:rPr>
                <w:b/>
                <w:sz w:val="30"/>
              </w:rPr>
            </w:rPrChange>
          </w:rPr>
          <w:t xml:space="preserve"> radio button, </w:t>
        </w:r>
        <w:r w:rsidR="001F3FF3" w:rsidRPr="00C6592D">
          <w:rPr>
            <w:b/>
            <w:rPrChange w:id="1067" w:author="Veeresh Appasheb Ravadi (Mindtree Consulting PVT LTD)" w:date="2016-09-06T09:08:00Z">
              <w:rPr>
                <w:b/>
                <w:sz w:val="30"/>
              </w:rPr>
            </w:rPrChange>
          </w:rPr>
          <w:t>ROLLBACK</w:t>
        </w:r>
        <w:r w:rsidR="001F3FF3" w:rsidRPr="00C6592D">
          <w:rPr>
            <w:rPrChange w:id="1068" w:author="Veeresh Appasheb Ravadi (Mindtree Consulting PVT LTD)" w:date="2016-09-06T09:08:00Z">
              <w:rPr>
                <w:b/>
                <w:sz w:val="30"/>
              </w:rPr>
            </w:rPrChange>
          </w:rPr>
          <w:t xml:space="preserve"> and </w:t>
        </w:r>
      </w:ins>
      <w:ins w:id="1069" w:author="Kiran Sangal (Mindtree)" w:date="2016-07-05T16:18:00Z">
        <w:r w:rsidR="00E44953" w:rsidRPr="00C6592D">
          <w:rPr>
            <w:b/>
            <w:rPrChange w:id="1070" w:author="Veeresh Appasheb Ravadi (Mindtree Consulting PVT LTD)" w:date="2016-09-06T09:08:00Z">
              <w:rPr/>
            </w:rPrChange>
          </w:rPr>
          <w:t>SEND FAILURE DETAILS</w:t>
        </w:r>
      </w:ins>
      <w:ins w:id="1071" w:author="Kiran Sangal (Mindtree)" w:date="2016-07-04T15:02:00Z">
        <w:r w:rsidR="001F3FF3" w:rsidRPr="00C6592D">
          <w:rPr>
            <w:rPrChange w:id="1072" w:author="Veeresh Appasheb Ravadi (Mindtree Consulting PVT LTD)" w:date="2016-09-06T09:08:00Z">
              <w:rPr>
                <w:b/>
                <w:sz w:val="30"/>
              </w:rPr>
            </w:rPrChange>
          </w:rPr>
          <w:t xml:space="preserve"> buttons </w:t>
        </w:r>
      </w:ins>
      <w:ins w:id="1073" w:author="Kiran Sangal (Mindtree)" w:date="2016-07-05T16:19:00Z">
        <w:r w:rsidR="00E44953" w:rsidRPr="00C6592D">
          <w:t xml:space="preserve">will be </w:t>
        </w:r>
      </w:ins>
      <w:ins w:id="1074" w:author="Kiran Sangal (Mindtree)" w:date="2016-07-04T15:02:00Z">
        <w:r w:rsidR="001F3FF3" w:rsidRPr="00C6592D">
          <w:rPr>
            <w:rPrChange w:id="1075" w:author="Veeresh Appasheb Ravadi (Mindtree Consulting PVT LTD)" w:date="2016-09-06T09:08:00Z">
              <w:rPr>
                <w:b/>
                <w:sz w:val="30"/>
              </w:rPr>
            </w:rPrChange>
          </w:rPr>
          <w:t>enabled.]</w:t>
        </w:r>
      </w:ins>
    </w:p>
    <w:p w14:paraId="48A71FC3" w14:textId="3570C78F" w:rsidR="00CF66B9" w:rsidRDefault="00CF66B9">
      <w:pPr>
        <w:pStyle w:val="ListParagraph"/>
        <w:numPr>
          <w:ilvl w:val="0"/>
          <w:numId w:val="53"/>
        </w:numPr>
        <w:rPr>
          <w:ins w:id="1076" w:author="Veeresh Appasheb Ravadi (Mindtree Consulting PVT LTD)" w:date="2016-09-06T12:27:00Z"/>
        </w:rPr>
        <w:pPrChange w:id="1077" w:author="Veeresh Appasheb Ravadi (Mindtree Consulting PVT LTD)" w:date="2016-09-06T12:25:00Z">
          <w:pPr>
            <w:pStyle w:val="ListParagraph"/>
          </w:pPr>
        </w:pPrChange>
      </w:pPr>
      <w:ins w:id="1078" w:author="Veeresh Appasheb Ravadi (Mindtree Consulting PVT LTD)" w:date="2016-09-06T12:25:00Z">
        <w:r>
          <w:t xml:space="preserve">User can navigate </w:t>
        </w:r>
      </w:ins>
      <w:ins w:id="1079" w:author="Veeresh Appasheb Ravadi (Mindtree Consulting PVT LTD)" w:date="2016-09-06T12:27:00Z">
        <w:r>
          <w:t xml:space="preserve">successfully </w:t>
        </w:r>
      </w:ins>
      <w:ins w:id="1080" w:author="Veeresh Appasheb Ravadi (Mindtree Consulting PVT LTD)" w:date="2016-09-06T12:25:00Z">
        <w:r>
          <w:t xml:space="preserve">to </w:t>
        </w:r>
      </w:ins>
      <w:ins w:id="1081" w:author="Veeresh Appasheb Ravadi (Mindtree Consulting PVT LTD)" w:date="2016-09-06T12:26:00Z">
        <w:r>
          <w:t>each status of the ticket using the workflow links provided on the top</w:t>
        </w:r>
      </w:ins>
      <w:ins w:id="1082" w:author="Veeresh Appasheb Ravadi (Mindtree Consulting PVT LTD)" w:date="2016-09-06T12:36:00Z">
        <w:r w:rsidR="00092DCF">
          <w:t xml:space="preserve"> (Reference below)</w:t>
        </w:r>
      </w:ins>
      <w:ins w:id="1083" w:author="Veeresh Appasheb Ravadi (Mindtree Consulting PVT LTD)" w:date="2016-09-06T12:26:00Z">
        <w:r>
          <w:t>.</w:t>
        </w:r>
      </w:ins>
    </w:p>
    <w:p w14:paraId="3050B547" w14:textId="7880B655" w:rsidR="00CF66B9" w:rsidRPr="00C6592D" w:rsidRDefault="00CF66B9">
      <w:pPr>
        <w:ind w:left="558"/>
        <w:rPr>
          <w:ins w:id="1084" w:author="Kiran Sangal (Mindtree)" w:date="2016-07-04T15:02:00Z"/>
        </w:rPr>
        <w:pPrChange w:id="1085" w:author="Veeresh Appasheb Ravadi (Mindtree Consulting PVT LTD)" w:date="2016-09-06T12:27:00Z">
          <w:pPr>
            <w:pStyle w:val="ListParagraph"/>
          </w:pPr>
        </w:pPrChange>
      </w:pPr>
      <w:ins w:id="1086" w:author="Veeresh Appasheb Ravadi (Mindtree Consulting PVT LTD)" w:date="2016-09-06T12:27:00Z">
        <w:del w:id="1087" w:author="Veeresh Appasheb Ravadi" w:date="2016-10-04T12:42:00Z">
          <w:r w:rsidDel="00C76055">
            <w:rPr>
              <w:noProof/>
            </w:rPr>
            <w:drawing>
              <wp:inline distT="0" distB="0" distL="0" distR="0" wp14:anchorId="16DA08A0" wp14:editId="76D85A0D">
                <wp:extent cx="6762750" cy="698818"/>
                <wp:effectExtent l="19050" t="19050" r="1905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74397" cy="700022"/>
                        </a:xfrm>
                        <a:prstGeom prst="rect">
                          <a:avLst/>
                        </a:prstGeom>
                        <a:ln>
                          <a:solidFill>
                            <a:schemeClr val="bg1">
                              <a:lumMod val="75000"/>
                            </a:schemeClr>
                          </a:solidFill>
                        </a:ln>
                      </pic:spPr>
                    </pic:pic>
                  </a:graphicData>
                </a:graphic>
              </wp:inline>
            </w:drawing>
          </w:r>
        </w:del>
      </w:ins>
      <w:ins w:id="1088" w:author="Veeresh Appasheb Ravadi" w:date="2016-10-04T12:42:00Z">
        <w:r w:rsidR="00C76055">
          <w:rPr>
            <w:noProof/>
          </w:rPr>
          <w:drawing>
            <wp:inline distT="0" distB="0" distL="0" distR="0" wp14:anchorId="7CDFD42F" wp14:editId="0852851D">
              <wp:extent cx="6858000" cy="758825"/>
              <wp:effectExtent l="19050" t="19050" r="19050"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758825"/>
                      </a:xfrm>
                      <a:prstGeom prst="rect">
                        <a:avLst/>
                      </a:prstGeom>
                      <a:ln>
                        <a:solidFill>
                          <a:schemeClr val="bg1">
                            <a:lumMod val="75000"/>
                          </a:schemeClr>
                        </a:solidFill>
                      </a:ln>
                    </pic:spPr>
                  </pic:pic>
                </a:graphicData>
              </a:graphic>
            </wp:inline>
          </w:drawing>
        </w:r>
      </w:ins>
    </w:p>
    <w:p w14:paraId="3B03CB46" w14:textId="3BFF2BFF" w:rsidR="001F3FF3" w:rsidRPr="00C6592D" w:rsidRDefault="00F90E2E" w:rsidP="001F3FF3">
      <w:pPr>
        <w:rPr>
          <w:ins w:id="1089" w:author="Kiran Sangal (Mindtree)" w:date="2016-07-04T15:02:00Z"/>
          <w:sz w:val="30"/>
        </w:rPr>
      </w:pPr>
      <w:ins w:id="1090" w:author="Kiran Sangal (Mindtree)" w:date="2016-07-05T17:02:00Z">
        <w:r w:rsidRPr="00C6592D">
          <w:rPr>
            <w:sz w:val="30"/>
          </w:rPr>
          <w:tab/>
        </w:r>
      </w:ins>
    </w:p>
    <w:p w14:paraId="1B9A12D3" w14:textId="77777777" w:rsidR="001F3FF3" w:rsidRPr="00C6592D" w:rsidRDefault="001F3FF3">
      <w:pPr>
        <w:pStyle w:val="Heading2"/>
        <w:ind w:left="990"/>
        <w:rPr>
          <w:ins w:id="1091" w:author="Kiran Sangal (Mindtree)" w:date="2016-07-04T15:02:00Z"/>
          <w:szCs w:val="28"/>
          <w:rPrChange w:id="1092" w:author="Veeresh Appasheb Ravadi (Mindtree Consulting PVT LTD)" w:date="2016-09-06T09:08:00Z">
            <w:rPr>
              <w:ins w:id="1093" w:author="Kiran Sangal (Mindtree)" w:date="2016-07-04T15:02:00Z"/>
              <w:b/>
              <w:sz w:val="32"/>
            </w:rPr>
          </w:rPrChange>
        </w:rPr>
        <w:pPrChange w:id="1094" w:author="Kiran Sangal (Mindtree)" w:date="2016-07-04T15:07:00Z">
          <w:pPr>
            <w:pStyle w:val="Heading2"/>
          </w:pPr>
        </w:pPrChange>
      </w:pPr>
      <w:bookmarkStart w:id="1095" w:name="_Toc440542524"/>
      <w:ins w:id="1096" w:author="Kiran Sangal (Mindtree)" w:date="2016-07-04T15:02:00Z">
        <w:r w:rsidRPr="00C6592D">
          <w:rPr>
            <w:szCs w:val="28"/>
            <w:rPrChange w:id="1097" w:author="Veeresh Appasheb Ravadi (Mindtree Consulting PVT LTD)" w:date="2016-09-06T09:08:00Z">
              <w:rPr>
                <w:b/>
                <w:sz w:val="32"/>
              </w:rPr>
            </w:rPrChange>
          </w:rPr>
          <w:t>UC2: With all approvals, requester will go ahead selecting Prod changes schedule.</w:t>
        </w:r>
        <w:bookmarkEnd w:id="1095"/>
      </w:ins>
    </w:p>
    <w:p w14:paraId="262EB904" w14:textId="1C9AF4E3" w:rsidR="00A54D58" w:rsidRPr="00C6592D" w:rsidDel="00092DCF" w:rsidRDefault="001F3FF3">
      <w:pPr>
        <w:pStyle w:val="ListParagraph"/>
        <w:numPr>
          <w:ilvl w:val="0"/>
          <w:numId w:val="55"/>
        </w:numPr>
        <w:tabs>
          <w:tab w:val="left" w:pos="810"/>
        </w:tabs>
        <w:spacing w:after="160" w:line="259" w:lineRule="auto"/>
        <w:contextualSpacing/>
        <w:rPr>
          <w:ins w:id="1098" w:author="Kiran Sangal (Mindtree)" w:date="2016-07-05T17:04:00Z"/>
          <w:del w:id="1099" w:author="Veeresh Appasheb Ravadi (Mindtree Consulting PVT LTD)" w:date="2016-09-06T12:36:00Z"/>
        </w:rPr>
        <w:pPrChange w:id="1100" w:author="Kiran Sangal (Mindtree)" w:date="2016-07-04T15:03:00Z">
          <w:pPr>
            <w:pStyle w:val="ListParagraph"/>
            <w:numPr>
              <w:numId w:val="54"/>
            </w:numPr>
            <w:spacing w:after="160" w:line="259" w:lineRule="auto"/>
            <w:contextualSpacing/>
          </w:pPr>
        </w:pPrChange>
      </w:pPr>
      <w:ins w:id="1101" w:author="Kiran Sangal (Mindtree)" w:date="2016-07-04T15:02:00Z">
        <w:r w:rsidRPr="00C6592D">
          <w:rPr>
            <w:rPrChange w:id="1102" w:author="Veeresh Appasheb Ravadi (Mindtree Consulting PVT LTD)" w:date="2016-09-06T09:08:00Z">
              <w:rPr>
                <w:sz w:val="30"/>
              </w:rPr>
            </w:rPrChange>
          </w:rPr>
          <w:t>User sees all approvals for his requests.</w:t>
        </w:r>
      </w:ins>
    </w:p>
    <w:p w14:paraId="1F593FFD" w14:textId="77777777" w:rsidR="00A54D58" w:rsidRPr="00C6592D" w:rsidRDefault="00A54D58">
      <w:pPr>
        <w:pStyle w:val="ListParagraph"/>
        <w:numPr>
          <w:ilvl w:val="0"/>
          <w:numId w:val="55"/>
        </w:numPr>
        <w:tabs>
          <w:tab w:val="left" w:pos="810"/>
        </w:tabs>
        <w:spacing w:after="160" w:line="259" w:lineRule="auto"/>
        <w:contextualSpacing/>
        <w:rPr>
          <w:ins w:id="1103" w:author="Kiran Sangal (Mindtree)" w:date="2016-07-05T17:03:00Z"/>
        </w:rPr>
        <w:pPrChange w:id="1104" w:author="Veeresh Appasheb Ravadi (Mindtree Consulting PVT LTD)" w:date="2016-09-06T12:36:00Z">
          <w:pPr>
            <w:pStyle w:val="ListParagraph"/>
            <w:numPr>
              <w:numId w:val="54"/>
            </w:numPr>
            <w:spacing w:after="160" w:line="259" w:lineRule="auto"/>
            <w:contextualSpacing/>
          </w:pPr>
        </w:pPrChange>
      </w:pPr>
    </w:p>
    <w:p w14:paraId="0596342F" w14:textId="77777777" w:rsidR="0080691F" w:rsidRDefault="0080691F">
      <w:pPr>
        <w:pStyle w:val="ListParagraph"/>
        <w:numPr>
          <w:ilvl w:val="0"/>
          <w:numId w:val="0"/>
        </w:numPr>
        <w:spacing w:after="160" w:line="259" w:lineRule="auto"/>
        <w:ind w:left="810" w:hanging="180"/>
        <w:contextualSpacing/>
        <w:rPr>
          <w:ins w:id="1105" w:author="Veeresh Appasheb Ravadi" w:date="2016-10-04T13:58:00Z"/>
        </w:rPr>
        <w:pPrChange w:id="1106" w:author="Kiran Sangal (Mindtree)" w:date="2016-07-05T17:04:00Z">
          <w:pPr>
            <w:pStyle w:val="ListParagraph"/>
            <w:numPr>
              <w:numId w:val="54"/>
            </w:numPr>
            <w:spacing w:after="160" w:line="259" w:lineRule="auto"/>
            <w:contextualSpacing/>
          </w:pPr>
        </w:pPrChange>
      </w:pPr>
    </w:p>
    <w:p w14:paraId="3BA2217E" w14:textId="77777777" w:rsidR="0080691F" w:rsidRDefault="0080691F">
      <w:pPr>
        <w:pStyle w:val="ListParagraph"/>
        <w:numPr>
          <w:ilvl w:val="0"/>
          <w:numId w:val="0"/>
        </w:numPr>
        <w:spacing w:after="160" w:line="259" w:lineRule="auto"/>
        <w:ind w:left="810" w:hanging="180"/>
        <w:contextualSpacing/>
        <w:rPr>
          <w:ins w:id="1107" w:author="Veeresh Appasheb Ravadi" w:date="2016-10-04T13:58:00Z"/>
        </w:rPr>
        <w:pPrChange w:id="1108" w:author="Kiran Sangal (Mindtree)" w:date="2016-07-05T17:04:00Z">
          <w:pPr>
            <w:pStyle w:val="ListParagraph"/>
            <w:numPr>
              <w:numId w:val="54"/>
            </w:numPr>
            <w:spacing w:after="160" w:line="259" w:lineRule="auto"/>
            <w:contextualSpacing/>
          </w:pPr>
        </w:pPrChange>
      </w:pPr>
    </w:p>
    <w:p w14:paraId="0E633DCA" w14:textId="77777777" w:rsidR="0080691F" w:rsidRDefault="0080691F">
      <w:pPr>
        <w:pStyle w:val="ListParagraph"/>
        <w:numPr>
          <w:ilvl w:val="0"/>
          <w:numId w:val="0"/>
        </w:numPr>
        <w:spacing w:after="160" w:line="259" w:lineRule="auto"/>
        <w:ind w:left="810" w:hanging="180"/>
        <w:contextualSpacing/>
        <w:rPr>
          <w:ins w:id="1109" w:author="Veeresh Appasheb Ravadi" w:date="2016-10-04T13:58:00Z"/>
        </w:rPr>
        <w:pPrChange w:id="1110" w:author="Kiran Sangal (Mindtree)" w:date="2016-07-05T17:04:00Z">
          <w:pPr>
            <w:pStyle w:val="ListParagraph"/>
            <w:numPr>
              <w:numId w:val="54"/>
            </w:numPr>
            <w:spacing w:after="160" w:line="259" w:lineRule="auto"/>
            <w:contextualSpacing/>
          </w:pPr>
        </w:pPrChange>
      </w:pPr>
    </w:p>
    <w:p w14:paraId="2B52A10E" w14:textId="504E7965" w:rsidR="0080691F" w:rsidRDefault="0080691F">
      <w:pPr>
        <w:pStyle w:val="ListParagraph"/>
        <w:numPr>
          <w:ilvl w:val="0"/>
          <w:numId w:val="0"/>
        </w:numPr>
        <w:spacing w:after="160" w:line="259" w:lineRule="auto"/>
        <w:ind w:left="810" w:hanging="180"/>
        <w:contextualSpacing/>
        <w:rPr>
          <w:ins w:id="1111" w:author="Veeresh Appasheb Ravadi" w:date="2016-10-04T13:58:00Z"/>
        </w:rPr>
        <w:pPrChange w:id="1112" w:author="Kiran Sangal (Mindtree)" w:date="2016-07-05T17:04:00Z">
          <w:pPr>
            <w:pStyle w:val="ListParagraph"/>
            <w:numPr>
              <w:numId w:val="54"/>
            </w:numPr>
            <w:spacing w:after="160" w:line="259" w:lineRule="auto"/>
            <w:contextualSpacing/>
          </w:pPr>
        </w:pPrChange>
      </w:pPr>
      <w:ins w:id="1113" w:author="Veeresh Appasheb Ravadi" w:date="2016-10-04T13:58:00Z">
        <w:r>
          <w:rPr>
            <w:noProof/>
          </w:rPr>
          <w:drawing>
            <wp:inline distT="0" distB="0" distL="0" distR="0" wp14:anchorId="6D93F4C0" wp14:editId="0D7F8E40">
              <wp:extent cx="6622532" cy="2286000"/>
              <wp:effectExtent l="19050" t="19050" r="2603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37838" cy="2291283"/>
                      </a:xfrm>
                      <a:prstGeom prst="rect">
                        <a:avLst/>
                      </a:prstGeom>
                      <a:ln>
                        <a:solidFill>
                          <a:schemeClr val="bg1">
                            <a:lumMod val="75000"/>
                          </a:schemeClr>
                        </a:solidFill>
                      </a:ln>
                    </pic:spPr>
                  </pic:pic>
                </a:graphicData>
              </a:graphic>
            </wp:inline>
          </w:drawing>
        </w:r>
      </w:ins>
    </w:p>
    <w:p w14:paraId="766BCA30" w14:textId="7ACAE3AD" w:rsidR="0080691F" w:rsidRDefault="0080691F">
      <w:pPr>
        <w:pStyle w:val="ListParagraph"/>
        <w:numPr>
          <w:ilvl w:val="0"/>
          <w:numId w:val="0"/>
        </w:numPr>
        <w:spacing w:after="160" w:line="259" w:lineRule="auto"/>
        <w:ind w:left="810" w:hanging="180"/>
        <w:contextualSpacing/>
        <w:rPr>
          <w:ins w:id="1114" w:author="Veeresh Appasheb Ravadi (Mindtree Consulting PVT LTD)" w:date="2016-10-05T15:24:00Z"/>
        </w:rPr>
        <w:pPrChange w:id="1115" w:author="Kiran Sangal (Mindtree)" w:date="2016-07-05T17:04:00Z">
          <w:pPr>
            <w:pStyle w:val="ListParagraph"/>
            <w:numPr>
              <w:numId w:val="54"/>
            </w:numPr>
            <w:spacing w:after="160" w:line="259" w:lineRule="auto"/>
            <w:contextualSpacing/>
          </w:pPr>
        </w:pPrChange>
      </w:pPr>
    </w:p>
    <w:p w14:paraId="548D6B3E" w14:textId="1B4FE6AB" w:rsidR="00421D9A" w:rsidRDefault="00421D9A">
      <w:pPr>
        <w:pStyle w:val="AuthorGuidance"/>
        <w:rPr>
          <w:ins w:id="1116" w:author="Veeresh Appasheb Ravadi" w:date="2016-10-04T13:58:00Z"/>
        </w:rPr>
        <w:pPrChange w:id="1117" w:author="Veeresh Appasheb Ravadi (Mindtree Consulting PVT LTD)" w:date="2016-10-05T15:24:00Z">
          <w:pPr>
            <w:pStyle w:val="ListParagraph"/>
            <w:numPr>
              <w:numId w:val="54"/>
            </w:numPr>
            <w:spacing w:after="160" w:line="259" w:lineRule="auto"/>
            <w:contextualSpacing/>
          </w:pPr>
        </w:pPrChange>
      </w:pPr>
      <w:ins w:id="1118" w:author="Veeresh Appasheb Ravadi (Mindtree Consulting PVT LTD)" w:date="2016-10-05T15:24:00Z">
        <w:r>
          <w:t>Need to change the following screenshot</w:t>
        </w:r>
      </w:ins>
    </w:p>
    <w:p w14:paraId="6A2F4682" w14:textId="088521BB" w:rsidR="00A54D58" w:rsidRPr="00C6592D" w:rsidRDefault="00A54D58">
      <w:pPr>
        <w:pStyle w:val="ListParagraph"/>
        <w:numPr>
          <w:ilvl w:val="0"/>
          <w:numId w:val="0"/>
        </w:numPr>
        <w:spacing w:after="160" w:line="259" w:lineRule="auto"/>
        <w:ind w:left="810" w:hanging="180"/>
        <w:contextualSpacing/>
        <w:rPr>
          <w:ins w:id="1119" w:author="Kiran Sangal (Mindtree)" w:date="2016-07-05T17:03:00Z"/>
        </w:rPr>
        <w:pPrChange w:id="1120" w:author="Kiran Sangal (Mindtree)" w:date="2016-07-05T17:04:00Z">
          <w:pPr>
            <w:pStyle w:val="ListParagraph"/>
            <w:numPr>
              <w:numId w:val="54"/>
            </w:numPr>
            <w:spacing w:after="160" w:line="259" w:lineRule="auto"/>
            <w:contextualSpacing/>
          </w:pPr>
        </w:pPrChange>
      </w:pPr>
      <w:ins w:id="1121" w:author="Kiran Sangal (Mindtree)" w:date="2016-07-05T17:03:00Z">
        <w:r w:rsidRPr="00D55451">
          <w:rPr>
            <w:noProof/>
            <w:sz w:val="30"/>
          </w:rPr>
          <w:drawing>
            <wp:inline distT="0" distB="0" distL="0" distR="0" wp14:anchorId="5762F717" wp14:editId="194A55B9">
              <wp:extent cx="6642276" cy="3247949"/>
              <wp:effectExtent l="19050" t="19050" r="2540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6463" cy="3259776"/>
                      </a:xfrm>
                      <a:prstGeom prst="rect">
                        <a:avLst/>
                      </a:prstGeom>
                      <a:noFill/>
                      <a:ln>
                        <a:solidFill>
                          <a:schemeClr val="bg1">
                            <a:lumMod val="75000"/>
                          </a:schemeClr>
                        </a:solidFill>
                      </a:ln>
                    </pic:spPr>
                  </pic:pic>
                </a:graphicData>
              </a:graphic>
            </wp:inline>
          </w:drawing>
        </w:r>
      </w:ins>
    </w:p>
    <w:p w14:paraId="00D0ECB1" w14:textId="1F1D3026" w:rsidR="001F3FF3" w:rsidRPr="00C6592D" w:rsidRDefault="001F3FF3">
      <w:pPr>
        <w:pStyle w:val="ListParagraph"/>
        <w:numPr>
          <w:ilvl w:val="0"/>
          <w:numId w:val="0"/>
        </w:numPr>
        <w:tabs>
          <w:tab w:val="left" w:pos="810"/>
        </w:tabs>
        <w:spacing w:after="160" w:line="259" w:lineRule="auto"/>
        <w:ind w:left="918"/>
        <w:contextualSpacing/>
        <w:rPr>
          <w:ins w:id="1122" w:author="Kiran Sangal (Mindtree)" w:date="2016-07-04T15:02:00Z"/>
          <w:rPrChange w:id="1123" w:author="Veeresh Appasheb Ravadi (Mindtree Consulting PVT LTD)" w:date="2016-09-06T09:08:00Z">
            <w:rPr>
              <w:ins w:id="1124" w:author="Kiran Sangal (Mindtree)" w:date="2016-07-04T15:02:00Z"/>
              <w:sz w:val="30"/>
            </w:rPr>
          </w:rPrChange>
        </w:rPr>
        <w:pPrChange w:id="1125" w:author="Kiran Sangal (Mindtree)" w:date="2016-07-05T17:04:00Z">
          <w:pPr>
            <w:pStyle w:val="ListParagraph"/>
            <w:numPr>
              <w:numId w:val="54"/>
            </w:numPr>
            <w:spacing w:after="160" w:line="259" w:lineRule="auto"/>
            <w:contextualSpacing/>
          </w:pPr>
        </w:pPrChange>
      </w:pPr>
    </w:p>
    <w:p w14:paraId="6C506D03" w14:textId="5B72ECAE" w:rsidR="00E2105B" w:rsidRDefault="001F3FF3">
      <w:pPr>
        <w:pStyle w:val="ListParagraph"/>
        <w:numPr>
          <w:ilvl w:val="0"/>
          <w:numId w:val="55"/>
        </w:numPr>
        <w:tabs>
          <w:tab w:val="left" w:pos="810"/>
        </w:tabs>
        <w:spacing w:after="160" w:line="259" w:lineRule="auto"/>
        <w:contextualSpacing/>
        <w:rPr>
          <w:ins w:id="1126" w:author="Veeresh Appasheb Ravadi (Mindtree Consulting PVT LTD)" w:date="2016-09-06T09:46:00Z"/>
        </w:rPr>
        <w:pPrChange w:id="1127" w:author="Veeresh Appasheb Ravadi (Mindtree Consulting PVT LTD)" w:date="2016-09-06T09:45:00Z">
          <w:pPr>
            <w:pStyle w:val="ListParagraph"/>
            <w:numPr>
              <w:numId w:val="54"/>
            </w:numPr>
            <w:spacing w:after="160" w:line="259" w:lineRule="auto"/>
            <w:contextualSpacing/>
          </w:pPr>
        </w:pPrChange>
      </w:pPr>
      <w:ins w:id="1128" w:author="Kiran Sangal (Mindtree)" w:date="2016-07-04T15:02:00Z">
        <w:r w:rsidRPr="00C6592D">
          <w:rPr>
            <w:rPrChange w:id="1129" w:author="Veeresh Appasheb Ravadi (Mindtree Consulting PVT LTD)" w:date="2016-09-06T09:08:00Z">
              <w:rPr>
                <w:sz w:val="30"/>
              </w:rPr>
            </w:rPrChange>
          </w:rPr>
          <w:t xml:space="preserve">On all approvals, requester </w:t>
        </w:r>
      </w:ins>
      <w:ins w:id="1130" w:author="Veeresh Appasheb Ravadi (Mindtree Consulting PVT LTD)" w:date="2016-09-06T09:42:00Z">
        <w:r w:rsidR="00E2105B">
          <w:t xml:space="preserve">will </w:t>
        </w:r>
      </w:ins>
      <w:ins w:id="1131" w:author="Veeresh Appasheb Ravadi (Mindtree Consulting PVT LTD)" w:date="2016-09-06T12:37:00Z">
        <w:r w:rsidR="00092DCF">
          <w:t xml:space="preserve">navigate to </w:t>
        </w:r>
      </w:ins>
      <w:ins w:id="1132" w:author="Veeresh Appasheb Ravadi (Mindtree Consulting PVT LTD)" w:date="2016-09-06T09:42:00Z">
        <w:r w:rsidR="00E2105B" w:rsidRPr="00092DCF">
          <w:rPr>
            <w:b/>
            <w:rPrChange w:id="1133" w:author="Veeresh Appasheb Ravadi (Mindtree Consulting PVT LTD)" w:date="2016-09-06T12:37:00Z">
              <w:rPr/>
            </w:rPrChange>
          </w:rPr>
          <w:t>PRODUCTION CHANGES</w:t>
        </w:r>
        <w:r w:rsidR="00E2105B">
          <w:t xml:space="preserve"> to schedule the live change dates.</w:t>
        </w:r>
      </w:ins>
    </w:p>
    <w:p w14:paraId="686BBC1D" w14:textId="0F2A1497" w:rsidR="00E2105B" w:rsidRDefault="00E2105B">
      <w:pPr>
        <w:pStyle w:val="ListParagraph"/>
        <w:numPr>
          <w:ilvl w:val="0"/>
          <w:numId w:val="55"/>
        </w:numPr>
        <w:tabs>
          <w:tab w:val="left" w:pos="810"/>
        </w:tabs>
        <w:spacing w:after="160" w:line="259" w:lineRule="auto"/>
        <w:contextualSpacing/>
        <w:rPr>
          <w:ins w:id="1134" w:author="Veeresh Appasheb Ravadi (Mindtree Consulting PVT LTD)" w:date="2016-09-06T09:46:00Z"/>
        </w:rPr>
        <w:pPrChange w:id="1135" w:author="Veeresh Appasheb Ravadi (Mindtree Consulting PVT LTD)" w:date="2016-09-06T09:45:00Z">
          <w:pPr>
            <w:pStyle w:val="ListParagraph"/>
            <w:numPr>
              <w:numId w:val="54"/>
            </w:numPr>
            <w:spacing w:after="160" w:line="259" w:lineRule="auto"/>
            <w:contextualSpacing/>
          </w:pPr>
        </w:pPrChange>
      </w:pPr>
      <w:ins w:id="1136" w:author="Veeresh Appasheb Ravadi (Mindtree Consulting PVT LTD)" w:date="2016-09-06T09:46:00Z">
        <w:r>
          <w:t xml:space="preserve">Request can either choose to make the production changes </w:t>
        </w:r>
        <w:r w:rsidRPr="00E2105B">
          <w:rPr>
            <w:b/>
            <w:rPrChange w:id="1137" w:author="Veeresh Appasheb Ravadi (Mindtree Consulting PVT LTD)" w:date="2016-09-06T09:46:00Z">
              <w:rPr/>
            </w:rPrChange>
          </w:rPr>
          <w:t>NOW</w:t>
        </w:r>
        <w:r>
          <w:t xml:space="preserve"> or for the future dates.</w:t>
        </w:r>
      </w:ins>
    </w:p>
    <w:p w14:paraId="5C649F99" w14:textId="1CADE9BE" w:rsidR="00E2105B" w:rsidRDefault="00E2105B">
      <w:pPr>
        <w:pStyle w:val="ListParagraph"/>
        <w:numPr>
          <w:ilvl w:val="0"/>
          <w:numId w:val="55"/>
        </w:numPr>
        <w:tabs>
          <w:tab w:val="left" w:pos="810"/>
        </w:tabs>
        <w:spacing w:after="160" w:line="259" w:lineRule="auto"/>
        <w:contextualSpacing/>
        <w:rPr>
          <w:ins w:id="1138" w:author="Veeresh Appasheb Ravadi (Mindtree Consulting PVT LTD)" w:date="2016-09-06T09:49:00Z"/>
        </w:rPr>
        <w:pPrChange w:id="1139" w:author="Veeresh Appasheb Ravadi (Mindtree Consulting PVT LTD)" w:date="2016-09-06T09:45:00Z">
          <w:pPr>
            <w:pStyle w:val="ListParagraph"/>
            <w:numPr>
              <w:numId w:val="54"/>
            </w:numPr>
            <w:spacing w:after="160" w:line="259" w:lineRule="auto"/>
            <w:contextualSpacing/>
          </w:pPr>
        </w:pPrChange>
      </w:pPr>
      <w:ins w:id="1140" w:author="Veeresh Appasheb Ravadi (Mindtree Consulting PVT LTD)" w:date="2016-09-06T09:47:00Z">
        <w:r>
          <w:t xml:space="preserve">To make the changes NOW, select the </w:t>
        </w:r>
        <w:r w:rsidRPr="00E2105B">
          <w:rPr>
            <w:b/>
            <w:rPrChange w:id="1141" w:author="Veeresh Appasheb Ravadi (Mindtree Consulting PVT LTD)" w:date="2016-09-06T09:47:00Z">
              <w:rPr/>
            </w:rPrChange>
          </w:rPr>
          <w:t>NOW</w:t>
        </w:r>
        <w:r>
          <w:t xml:space="preserve"> checkbox and click Save.</w:t>
        </w:r>
      </w:ins>
    </w:p>
    <w:p w14:paraId="56ECCD61" w14:textId="77777777" w:rsidR="00E2105B" w:rsidRDefault="00E2105B">
      <w:pPr>
        <w:tabs>
          <w:tab w:val="left" w:pos="810"/>
        </w:tabs>
        <w:spacing w:after="160" w:line="259" w:lineRule="auto"/>
        <w:contextualSpacing/>
        <w:rPr>
          <w:ins w:id="1142" w:author="Veeresh Appasheb Ravadi (Mindtree Consulting PVT LTD)" w:date="2016-09-06T09:45:00Z"/>
        </w:rPr>
        <w:pPrChange w:id="1143" w:author="Veeresh Appasheb Ravadi (Mindtree Consulting PVT LTD)" w:date="2016-09-06T09:49:00Z">
          <w:pPr>
            <w:pStyle w:val="ListParagraph"/>
            <w:numPr>
              <w:numId w:val="54"/>
            </w:numPr>
            <w:spacing w:after="160" w:line="259" w:lineRule="auto"/>
            <w:contextualSpacing/>
          </w:pPr>
        </w:pPrChange>
      </w:pPr>
    </w:p>
    <w:p w14:paraId="00F1A2C3" w14:textId="1C5C6934" w:rsidR="00E2105B" w:rsidRPr="00C6592D" w:rsidDel="00E2105B" w:rsidRDefault="004C4DD3">
      <w:pPr>
        <w:tabs>
          <w:tab w:val="left" w:pos="810"/>
        </w:tabs>
        <w:spacing w:after="160" w:line="259" w:lineRule="auto"/>
        <w:ind w:left="558"/>
        <w:contextualSpacing/>
        <w:rPr>
          <w:ins w:id="1144" w:author="Kiran Sangal (Mindtree)" w:date="2016-07-04T15:02:00Z"/>
          <w:del w:id="1145" w:author="Veeresh Appasheb Ravadi (Mindtree Consulting PVT LTD)" w:date="2016-09-06T09:47:00Z"/>
          <w:rPrChange w:id="1146" w:author="Veeresh Appasheb Ravadi (Mindtree Consulting PVT LTD)" w:date="2016-09-06T09:08:00Z">
            <w:rPr>
              <w:ins w:id="1147" w:author="Kiran Sangal (Mindtree)" w:date="2016-07-04T15:02:00Z"/>
              <w:del w:id="1148" w:author="Veeresh Appasheb Ravadi (Mindtree Consulting PVT LTD)" w:date="2016-09-06T09:47:00Z"/>
              <w:sz w:val="30"/>
            </w:rPr>
          </w:rPrChange>
        </w:rPr>
        <w:pPrChange w:id="1149" w:author="Veeresh Appasheb Ravadi (Mindtree Consulting PVT LTD)" w:date="2016-09-06T09:45:00Z">
          <w:pPr>
            <w:pStyle w:val="ListParagraph"/>
            <w:numPr>
              <w:numId w:val="54"/>
            </w:numPr>
            <w:spacing w:after="160" w:line="259" w:lineRule="auto"/>
            <w:contextualSpacing/>
          </w:pPr>
        </w:pPrChange>
      </w:pPr>
      <w:ins w:id="1150" w:author="Veeresh Appasheb Ravadi (Mindtree Consulting PVT LTD)" w:date="2016-10-05T09:24:00Z">
        <w:r>
          <w:rPr>
            <w:noProof/>
          </w:rPr>
          <w:drawing>
            <wp:inline distT="0" distB="0" distL="0" distR="0" wp14:anchorId="778733B7" wp14:editId="08D419A8">
              <wp:extent cx="6745857" cy="1919446"/>
              <wp:effectExtent l="19050" t="19050" r="17145" b="241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6523" cy="1922481"/>
                      </a:xfrm>
                      <a:prstGeom prst="rect">
                        <a:avLst/>
                      </a:prstGeom>
                      <a:ln>
                        <a:solidFill>
                          <a:schemeClr val="bg1">
                            <a:lumMod val="75000"/>
                          </a:schemeClr>
                        </a:solidFill>
                      </a:ln>
                    </pic:spPr>
                  </pic:pic>
                </a:graphicData>
              </a:graphic>
            </wp:inline>
          </w:drawing>
        </w:r>
      </w:ins>
      <w:ins w:id="1151" w:author="Kiran Sangal (Mindtree)" w:date="2016-07-04T15:02:00Z">
        <w:del w:id="1152" w:author="Veeresh Appasheb Ravadi (Mindtree Consulting PVT LTD)" w:date="2016-09-06T09:43:00Z">
          <w:r w:rsidR="001F3FF3" w:rsidRPr="00C6592D" w:rsidDel="00E2105B">
            <w:rPr>
              <w:rPrChange w:id="1153" w:author="Veeresh Appasheb Ravadi (Mindtree Consulting PVT LTD)" w:date="2016-09-06T09:08:00Z">
                <w:rPr>
                  <w:sz w:val="30"/>
                </w:rPr>
              </w:rPrChange>
            </w:rPr>
            <w:delText xml:space="preserve">updates change request with </w:delText>
          </w:r>
        </w:del>
      </w:ins>
      <w:ins w:id="1154" w:author="Kiran Sangal (Mindtree)" w:date="2016-08-01T14:22:00Z">
        <w:del w:id="1155" w:author="Veeresh Appasheb Ravadi (Mindtree Consulting PVT LTD)" w:date="2016-09-06T09:43:00Z">
          <w:r w:rsidR="00823253" w:rsidRPr="00C6592D" w:rsidDel="00E2105B">
            <w:delText>g</w:delText>
          </w:r>
        </w:del>
      </w:ins>
      <w:ins w:id="1156" w:author="Kiran Sangal (Mindtree)" w:date="2016-07-04T15:02:00Z">
        <w:del w:id="1157" w:author="Veeresh Appasheb Ravadi (Mindtree Consulting PVT LTD)" w:date="2016-09-06T09:43:00Z">
          <w:r w:rsidR="001F3FF3" w:rsidRPr="00C6592D" w:rsidDel="00E2105B">
            <w:rPr>
              <w:rPrChange w:id="1158" w:author="Veeresh Appasheb Ravadi (Mindtree Consulting PVT LTD)" w:date="2016-09-06T09:08:00Z">
                <w:rPr>
                  <w:sz w:val="30"/>
                </w:rPr>
              </w:rPrChange>
            </w:rPr>
            <w:delText>o live date.</w:delText>
          </w:r>
        </w:del>
      </w:ins>
    </w:p>
    <w:p w14:paraId="40BE299F" w14:textId="315771A3" w:rsidR="001F3FF3" w:rsidRPr="00C6592D" w:rsidRDefault="001F3FF3">
      <w:pPr>
        <w:tabs>
          <w:tab w:val="left" w:pos="810"/>
        </w:tabs>
        <w:spacing w:after="160" w:line="259" w:lineRule="auto"/>
        <w:ind w:left="558"/>
        <w:contextualSpacing/>
        <w:rPr>
          <w:ins w:id="1159" w:author="Kiran Sangal (Mindtree)" w:date="2016-07-04T15:02:00Z"/>
          <w:sz w:val="30"/>
        </w:rPr>
        <w:pPrChange w:id="1160" w:author="Veeresh Appasheb Ravadi (Mindtree Consulting PVT LTD)" w:date="2016-09-06T09:47:00Z">
          <w:pPr/>
        </w:pPrChange>
      </w:pPr>
    </w:p>
    <w:p w14:paraId="75F2605F" w14:textId="4496A346" w:rsidR="00E2105B" w:rsidRDefault="00E2105B">
      <w:pPr>
        <w:pStyle w:val="ListParagraph"/>
        <w:numPr>
          <w:ilvl w:val="0"/>
          <w:numId w:val="55"/>
        </w:numPr>
        <w:tabs>
          <w:tab w:val="left" w:pos="810"/>
        </w:tabs>
        <w:spacing w:after="160" w:line="259" w:lineRule="auto"/>
        <w:contextualSpacing/>
        <w:rPr>
          <w:ins w:id="1161" w:author="Veeresh Appasheb Ravadi (Mindtree Consulting PVT LTD)" w:date="2016-09-06T09:49:00Z"/>
        </w:rPr>
        <w:pPrChange w:id="1162" w:author="Kiran Sangal (Mindtree)" w:date="2016-07-04T15:03:00Z">
          <w:pPr>
            <w:pStyle w:val="ListParagraph"/>
            <w:numPr>
              <w:numId w:val="54"/>
            </w:numPr>
            <w:spacing w:after="160" w:line="259" w:lineRule="auto"/>
            <w:contextualSpacing/>
          </w:pPr>
        </w:pPrChange>
      </w:pPr>
      <w:ins w:id="1163" w:author="Veeresh Appasheb Ravadi (Mindtree Consulting PVT LTD)" w:date="2016-09-06T09:47:00Z">
        <w:r>
          <w:t xml:space="preserve">To schedule for </w:t>
        </w:r>
      </w:ins>
      <w:ins w:id="1164" w:author="Veeresh Appasheb Ravadi (Mindtree Consulting PVT LTD)" w:date="2016-09-06T12:37:00Z">
        <w:r w:rsidR="00092DCF">
          <w:t xml:space="preserve">the </w:t>
        </w:r>
      </w:ins>
      <w:ins w:id="1165" w:author="Veeresh Appasheb Ravadi (Mindtree Consulting PVT LTD)" w:date="2016-09-06T09:47:00Z">
        <w:r>
          <w:t xml:space="preserve">future </w:t>
        </w:r>
      </w:ins>
      <w:ins w:id="1166" w:author="Veeresh Appasheb Ravadi (Mindtree Consulting PVT LTD)" w:date="2016-09-06T09:48:00Z">
        <w:r>
          <w:t>dates,</w:t>
        </w:r>
      </w:ins>
      <w:ins w:id="1167" w:author="Veeresh Appasheb Ravadi (Mindtree Consulting PVT LTD)" w:date="2016-09-06T09:47:00Z">
        <w:r>
          <w:t xml:space="preserve"> select the </w:t>
        </w:r>
      </w:ins>
      <w:ins w:id="1168" w:author="Veeresh Appasheb Ravadi (Mindtree Consulting PVT LTD)" w:date="2016-09-06T09:48:00Z">
        <w:r>
          <w:rPr>
            <w:b/>
          </w:rPr>
          <w:t xml:space="preserve">SCHEDULE </w:t>
        </w:r>
        <w:r>
          <w:t>check box and choose the appropriate date and time period. Click Save.</w:t>
        </w:r>
      </w:ins>
    </w:p>
    <w:p w14:paraId="5BE48F18" w14:textId="6172801C" w:rsidR="00E2105B" w:rsidRDefault="004C4DD3">
      <w:pPr>
        <w:tabs>
          <w:tab w:val="left" w:pos="810"/>
        </w:tabs>
        <w:spacing w:after="160" w:line="259" w:lineRule="auto"/>
        <w:ind w:left="558"/>
        <w:contextualSpacing/>
        <w:rPr>
          <w:ins w:id="1169" w:author="Veeresh Appasheb Ravadi (Mindtree Consulting PVT LTD)" w:date="2016-09-06T09:47:00Z"/>
        </w:rPr>
        <w:pPrChange w:id="1170" w:author="Veeresh Appasheb Ravadi (Mindtree Consulting PVT LTD)" w:date="2016-09-06T09:49:00Z">
          <w:pPr>
            <w:pStyle w:val="ListParagraph"/>
            <w:numPr>
              <w:numId w:val="54"/>
            </w:numPr>
            <w:spacing w:after="160" w:line="259" w:lineRule="auto"/>
            <w:contextualSpacing/>
          </w:pPr>
        </w:pPrChange>
      </w:pPr>
      <w:ins w:id="1171" w:author="Veeresh Appasheb Ravadi (Mindtree Consulting PVT LTD)" w:date="2016-10-05T09:25:00Z">
        <w:r>
          <w:rPr>
            <w:noProof/>
          </w:rPr>
          <w:drawing>
            <wp:inline distT="0" distB="0" distL="0" distR="0" wp14:anchorId="185E38E0" wp14:editId="70963DC3">
              <wp:extent cx="6858000" cy="1948180"/>
              <wp:effectExtent l="19050" t="19050" r="1905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948180"/>
                      </a:xfrm>
                      <a:prstGeom prst="rect">
                        <a:avLst/>
                      </a:prstGeom>
                      <a:ln>
                        <a:solidFill>
                          <a:schemeClr val="bg1">
                            <a:lumMod val="75000"/>
                          </a:schemeClr>
                        </a:solidFill>
                      </a:ln>
                    </pic:spPr>
                  </pic:pic>
                </a:graphicData>
              </a:graphic>
            </wp:inline>
          </w:drawing>
        </w:r>
      </w:ins>
    </w:p>
    <w:p w14:paraId="5A4F9885" w14:textId="35FAEA11" w:rsidR="001F3FF3" w:rsidRPr="00C6592D" w:rsidRDefault="001F3FF3">
      <w:pPr>
        <w:pStyle w:val="ListParagraph"/>
        <w:numPr>
          <w:ilvl w:val="0"/>
          <w:numId w:val="55"/>
        </w:numPr>
        <w:tabs>
          <w:tab w:val="left" w:pos="810"/>
        </w:tabs>
        <w:spacing w:after="160" w:line="259" w:lineRule="auto"/>
        <w:contextualSpacing/>
        <w:rPr>
          <w:ins w:id="1172" w:author="Kiran Sangal (Mindtree)" w:date="2016-07-04T15:02:00Z"/>
          <w:rPrChange w:id="1173" w:author="Veeresh Appasheb Ravadi (Mindtree Consulting PVT LTD)" w:date="2016-09-06T09:08:00Z">
            <w:rPr>
              <w:ins w:id="1174" w:author="Kiran Sangal (Mindtree)" w:date="2016-07-04T15:02:00Z"/>
              <w:sz w:val="30"/>
            </w:rPr>
          </w:rPrChange>
        </w:rPr>
        <w:pPrChange w:id="1175" w:author="Kiran Sangal (Mindtree)" w:date="2016-07-04T15:03:00Z">
          <w:pPr>
            <w:pStyle w:val="ListParagraph"/>
            <w:numPr>
              <w:numId w:val="54"/>
            </w:numPr>
            <w:spacing w:after="160" w:line="259" w:lineRule="auto"/>
            <w:contextualSpacing/>
          </w:pPr>
        </w:pPrChange>
      </w:pPr>
      <w:ins w:id="1176" w:author="Kiran Sangal (Mindtree)" w:date="2016-07-04T15:02:00Z">
        <w:r w:rsidRPr="00C6592D">
          <w:rPr>
            <w:rPrChange w:id="1177" w:author="Veeresh Appasheb Ravadi (Mindtree Consulting PVT LTD)" w:date="2016-09-06T09:08:00Z">
              <w:rPr>
                <w:sz w:val="30"/>
              </w:rPr>
            </w:rPrChange>
          </w:rPr>
          <w:t xml:space="preserve">After Go-Live date and Production Change happened, verifies with Production environment. </w:t>
        </w:r>
        <w:r w:rsidRPr="00C6592D">
          <w:rPr>
            <w:rPrChange w:id="1178" w:author="Veeresh Appasheb Ravadi (Mindtree Consulting PVT LTD)" w:date="2016-09-06T09:08:00Z">
              <w:rPr>
                <w:b/>
                <w:sz w:val="30"/>
              </w:rPr>
            </w:rPrChange>
          </w:rPr>
          <w:t>(Manual verification)</w:t>
        </w:r>
      </w:ins>
    </w:p>
    <w:p w14:paraId="3A9B0567" w14:textId="5455FF81" w:rsidR="001F3FF3" w:rsidRDefault="001F3FF3">
      <w:pPr>
        <w:pStyle w:val="ListParagraph"/>
        <w:numPr>
          <w:ilvl w:val="0"/>
          <w:numId w:val="55"/>
        </w:numPr>
        <w:tabs>
          <w:tab w:val="left" w:pos="810"/>
        </w:tabs>
        <w:spacing w:after="160" w:line="259" w:lineRule="auto"/>
        <w:contextualSpacing/>
        <w:rPr>
          <w:ins w:id="1179" w:author="Veeresh Appasheb Ravadi (Mindtree Consulting PVT LTD)" w:date="2016-09-06T09:50:00Z"/>
        </w:rPr>
        <w:pPrChange w:id="1180" w:author="Kiran Sangal (Mindtree)" w:date="2016-07-04T15:03:00Z">
          <w:pPr>
            <w:pStyle w:val="ListParagraph"/>
            <w:numPr>
              <w:numId w:val="54"/>
            </w:numPr>
            <w:spacing w:after="160" w:line="259" w:lineRule="auto"/>
            <w:contextualSpacing/>
          </w:pPr>
        </w:pPrChange>
      </w:pPr>
      <w:ins w:id="1181" w:author="Kiran Sangal (Mindtree)" w:date="2016-07-04T15:02:00Z">
        <w:r w:rsidRPr="00C6592D">
          <w:rPr>
            <w:rPrChange w:id="1182" w:author="Veeresh Appasheb Ravadi (Mindtree Consulting PVT LTD)" w:date="2016-09-06T09:08:00Z">
              <w:rPr>
                <w:sz w:val="30"/>
              </w:rPr>
            </w:rPrChange>
          </w:rPr>
          <w:t xml:space="preserve">On Success Signs Off. </w:t>
        </w:r>
        <w:r w:rsidRPr="00C6592D">
          <w:rPr>
            <w:rPrChange w:id="1183" w:author="Veeresh Appasheb Ravadi (Mindtree Consulting PVT LTD)" w:date="2016-09-06T09:08:00Z">
              <w:rPr>
                <w:b/>
                <w:sz w:val="30"/>
              </w:rPr>
            </w:rPrChange>
          </w:rPr>
          <w:t>[SUCCESS Radio with Sign Off enabled.]</w:t>
        </w:r>
      </w:ins>
    </w:p>
    <w:p w14:paraId="0237E483" w14:textId="483E8C35" w:rsidR="00E2105B" w:rsidRPr="00C6592D" w:rsidRDefault="004C4DD3">
      <w:pPr>
        <w:tabs>
          <w:tab w:val="left" w:pos="810"/>
        </w:tabs>
        <w:spacing w:after="160" w:line="259" w:lineRule="auto"/>
        <w:ind w:left="558"/>
        <w:contextualSpacing/>
        <w:rPr>
          <w:ins w:id="1184" w:author="Kiran Sangal (Mindtree)" w:date="2016-07-04T15:02:00Z"/>
          <w:rPrChange w:id="1185" w:author="Veeresh Appasheb Ravadi (Mindtree Consulting PVT LTD)" w:date="2016-09-06T09:08:00Z">
            <w:rPr>
              <w:ins w:id="1186" w:author="Kiran Sangal (Mindtree)" w:date="2016-07-04T15:02:00Z"/>
              <w:sz w:val="30"/>
            </w:rPr>
          </w:rPrChange>
        </w:rPr>
        <w:pPrChange w:id="1187" w:author="Veeresh Appasheb Ravadi (Mindtree Consulting PVT LTD)" w:date="2016-09-06T09:50:00Z">
          <w:pPr>
            <w:pStyle w:val="ListParagraph"/>
            <w:numPr>
              <w:numId w:val="54"/>
            </w:numPr>
            <w:spacing w:after="160" w:line="259" w:lineRule="auto"/>
            <w:contextualSpacing/>
          </w:pPr>
        </w:pPrChange>
      </w:pPr>
      <w:ins w:id="1188" w:author="Veeresh Appasheb Ravadi (Mindtree Consulting PVT LTD)" w:date="2016-10-05T09:26:00Z">
        <w:r>
          <w:rPr>
            <w:noProof/>
          </w:rPr>
          <w:drawing>
            <wp:inline distT="0" distB="0" distL="0" distR="0" wp14:anchorId="2295A599" wp14:editId="65834970">
              <wp:extent cx="6788989" cy="4134369"/>
              <wp:effectExtent l="19050" t="19050" r="1206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91314" cy="4135785"/>
                      </a:xfrm>
                      <a:prstGeom prst="rect">
                        <a:avLst/>
                      </a:prstGeom>
                      <a:ln>
                        <a:solidFill>
                          <a:schemeClr val="bg1">
                            <a:lumMod val="75000"/>
                          </a:schemeClr>
                        </a:solidFill>
                      </a:ln>
                    </pic:spPr>
                  </pic:pic>
                </a:graphicData>
              </a:graphic>
            </wp:inline>
          </w:drawing>
        </w:r>
      </w:ins>
    </w:p>
    <w:p w14:paraId="682B0726" w14:textId="77777777" w:rsidR="001F3FF3" w:rsidRPr="00C6592D" w:rsidRDefault="001F3FF3">
      <w:pPr>
        <w:pStyle w:val="ListParagraph"/>
        <w:numPr>
          <w:ilvl w:val="0"/>
          <w:numId w:val="55"/>
        </w:numPr>
        <w:tabs>
          <w:tab w:val="left" w:pos="810"/>
        </w:tabs>
        <w:spacing w:after="160" w:line="259" w:lineRule="auto"/>
        <w:contextualSpacing/>
        <w:rPr>
          <w:ins w:id="1189" w:author="Kiran Sangal (Mindtree)" w:date="2016-07-04T15:02:00Z"/>
          <w:rPrChange w:id="1190" w:author="Veeresh Appasheb Ravadi (Mindtree Consulting PVT LTD)" w:date="2016-09-06T09:08:00Z">
            <w:rPr>
              <w:ins w:id="1191" w:author="Kiran Sangal (Mindtree)" w:date="2016-07-04T15:02:00Z"/>
              <w:sz w:val="30"/>
            </w:rPr>
          </w:rPrChange>
        </w:rPr>
        <w:pPrChange w:id="1192" w:author="Kiran Sangal (Mindtree)" w:date="2016-07-04T15:03:00Z">
          <w:pPr>
            <w:pStyle w:val="ListParagraph"/>
            <w:numPr>
              <w:numId w:val="54"/>
            </w:numPr>
            <w:tabs>
              <w:tab w:val="left" w:pos="810"/>
            </w:tabs>
            <w:spacing w:after="160" w:line="259" w:lineRule="auto"/>
            <w:contextualSpacing/>
          </w:pPr>
        </w:pPrChange>
      </w:pPr>
      <w:ins w:id="1193" w:author="Kiran Sangal (Mindtree)" w:date="2016-07-04T15:02:00Z">
        <w:r w:rsidRPr="00C6592D">
          <w:rPr>
            <w:rPrChange w:id="1194" w:author="Veeresh Appasheb Ravadi (Mindtree Consulting PVT LTD)" w:date="2016-09-06T09:08:00Z">
              <w:rPr>
                <w:sz w:val="30"/>
              </w:rPr>
            </w:rPrChange>
          </w:rPr>
          <w:t xml:space="preserve">On Failure, notifies EMIE Admin for help. </w:t>
        </w:r>
        <w:r w:rsidRPr="00C6592D">
          <w:rPr>
            <w:rPrChange w:id="1195" w:author="Veeresh Appasheb Ravadi (Mindtree Consulting PVT LTD)" w:date="2016-09-06T09:08:00Z">
              <w:rPr>
                <w:b/>
                <w:sz w:val="30"/>
              </w:rPr>
            </w:rPrChange>
          </w:rPr>
          <w:t>[FAILED Radio with GET HELP enabled.]</w:t>
        </w:r>
      </w:ins>
    </w:p>
    <w:p w14:paraId="55BE28A0" w14:textId="5C61C36F" w:rsidR="001F3FF3" w:rsidRPr="00C6592D" w:rsidRDefault="001F3FF3" w:rsidP="001F3FF3">
      <w:pPr>
        <w:tabs>
          <w:tab w:val="left" w:pos="810"/>
        </w:tabs>
        <w:rPr>
          <w:ins w:id="1196" w:author="Kiran Sangal (Mindtree)" w:date="2016-07-04T15:02:00Z"/>
          <w:sz w:val="30"/>
        </w:rPr>
      </w:pPr>
    </w:p>
    <w:p w14:paraId="7B296A92" w14:textId="77777777" w:rsidR="001F3FF3" w:rsidRPr="00C6592D" w:rsidRDefault="001F3FF3">
      <w:pPr>
        <w:pStyle w:val="Heading2"/>
        <w:ind w:left="990" w:hanging="612"/>
        <w:rPr>
          <w:ins w:id="1197" w:author="Kiran Sangal (Mindtree)" w:date="2016-07-04T15:02:00Z"/>
          <w:szCs w:val="28"/>
          <w:rPrChange w:id="1198" w:author="Veeresh Appasheb Ravadi (Mindtree Consulting PVT LTD)" w:date="2016-09-06T09:08:00Z">
            <w:rPr>
              <w:ins w:id="1199" w:author="Kiran Sangal (Mindtree)" w:date="2016-07-04T15:02:00Z"/>
              <w:b/>
              <w:sz w:val="32"/>
            </w:rPr>
          </w:rPrChange>
        </w:rPr>
        <w:pPrChange w:id="1200" w:author="Kiran Sangal (Mindtree)" w:date="2016-07-04T15:09:00Z">
          <w:pPr>
            <w:pStyle w:val="Heading2"/>
          </w:pPr>
        </w:pPrChange>
      </w:pPr>
      <w:bookmarkStart w:id="1201" w:name="_Toc440542525"/>
      <w:ins w:id="1202" w:author="Kiran Sangal (Mindtree)" w:date="2016-07-04T15:02:00Z">
        <w:r w:rsidRPr="00C6592D">
          <w:rPr>
            <w:szCs w:val="28"/>
            <w:rPrChange w:id="1203" w:author="Veeresh Appasheb Ravadi (Mindtree Consulting PVT LTD)" w:date="2016-09-06T09:08:00Z">
              <w:rPr>
                <w:b/>
                <w:sz w:val="32"/>
              </w:rPr>
            </w:rPrChange>
          </w:rPr>
          <w:t>UC3: Follow up- Sends Reminder for approval.</w:t>
        </w:r>
        <w:bookmarkEnd w:id="1201"/>
      </w:ins>
    </w:p>
    <w:p w14:paraId="7EEA6B2E" w14:textId="77777777" w:rsidR="001F3FF3" w:rsidRPr="00C6592D" w:rsidRDefault="001F3FF3">
      <w:pPr>
        <w:pStyle w:val="ListParagraph"/>
        <w:numPr>
          <w:ilvl w:val="0"/>
          <w:numId w:val="59"/>
        </w:numPr>
        <w:tabs>
          <w:tab w:val="left" w:pos="810"/>
        </w:tabs>
        <w:spacing w:after="160" w:line="259" w:lineRule="auto"/>
        <w:contextualSpacing/>
        <w:rPr>
          <w:ins w:id="1204" w:author="Kiran Sangal (Mindtree)" w:date="2016-07-04T15:02:00Z"/>
          <w:rPrChange w:id="1205" w:author="Veeresh Appasheb Ravadi (Mindtree Consulting PVT LTD)" w:date="2016-09-06T09:08:00Z">
            <w:rPr>
              <w:ins w:id="1206" w:author="Kiran Sangal (Mindtree)" w:date="2016-07-04T15:02:00Z"/>
              <w:sz w:val="30"/>
            </w:rPr>
          </w:rPrChange>
        </w:rPr>
        <w:pPrChange w:id="1207" w:author="Kiran Sangal (Mindtree)" w:date="2016-07-04T15:07:00Z">
          <w:pPr>
            <w:pStyle w:val="ListParagraph"/>
            <w:numPr>
              <w:numId w:val="55"/>
            </w:numPr>
            <w:tabs>
              <w:tab w:val="left" w:pos="810"/>
            </w:tabs>
            <w:spacing w:after="160" w:line="259" w:lineRule="auto"/>
            <w:ind w:left="918"/>
            <w:contextualSpacing/>
          </w:pPr>
        </w:pPrChange>
      </w:pPr>
      <w:ins w:id="1208" w:author="Kiran Sangal (Mindtree)" w:date="2016-07-04T15:02:00Z">
        <w:r w:rsidRPr="00C6592D">
          <w:rPr>
            <w:rPrChange w:id="1209" w:author="Veeresh Appasheb Ravadi (Mindtree Consulting PVT LTD)" w:date="2016-09-06T09:08:00Z">
              <w:rPr>
                <w:sz w:val="30"/>
              </w:rPr>
            </w:rPrChange>
          </w:rPr>
          <w:t xml:space="preserve">Send reminder for approvers. </w:t>
        </w:r>
        <w:r w:rsidRPr="00C6592D">
          <w:rPr>
            <w:rPrChange w:id="1210" w:author="Veeresh Appasheb Ravadi (Mindtree Consulting PVT LTD)" w:date="2016-09-06T09:08:00Z">
              <w:rPr>
                <w:b/>
                <w:sz w:val="30"/>
              </w:rPr>
            </w:rPrChange>
          </w:rPr>
          <w:t>[Clicks on SEND REMINDER button]</w:t>
        </w:r>
      </w:ins>
    </w:p>
    <w:p w14:paraId="021EC591" w14:textId="2E24DADA" w:rsidR="001F3FF3" w:rsidRPr="00C6592D" w:rsidRDefault="003B399F">
      <w:pPr>
        <w:tabs>
          <w:tab w:val="left" w:pos="810"/>
        </w:tabs>
        <w:ind w:left="378"/>
        <w:rPr>
          <w:ins w:id="1211" w:author="Kiran Sangal (Mindtree)" w:date="2016-07-04T15:02:00Z"/>
          <w:sz w:val="30"/>
        </w:rPr>
        <w:pPrChange w:id="1212" w:author="Veeresh Appasheb Ravadi (Mindtree Consulting PVT LTD)" w:date="2016-09-06T09:39:00Z">
          <w:pPr>
            <w:tabs>
              <w:tab w:val="left" w:pos="810"/>
            </w:tabs>
          </w:pPr>
        </w:pPrChange>
      </w:pPr>
      <w:ins w:id="1213" w:author="Kiran Sangal (Mindtree)" w:date="2016-08-25T15:28:00Z">
        <w:del w:id="1214" w:author="Veeresh Appasheb Ravadi (Mindtree Consulting PVT LTD)" w:date="2016-10-05T09:40:00Z">
          <w:r w:rsidRPr="00D55451" w:rsidDel="0026284A">
            <w:rPr>
              <w:noProof/>
            </w:rPr>
            <w:drawing>
              <wp:inline distT="0" distB="0" distL="0" distR="0" wp14:anchorId="10AC5B50" wp14:editId="32042B1A">
                <wp:extent cx="6975478" cy="3533775"/>
                <wp:effectExtent l="19050" t="19050" r="158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97259" cy="3544809"/>
                        </a:xfrm>
                        <a:prstGeom prst="rect">
                          <a:avLst/>
                        </a:prstGeom>
                        <a:ln>
                          <a:solidFill>
                            <a:schemeClr val="bg1">
                              <a:lumMod val="75000"/>
                            </a:schemeClr>
                          </a:solidFill>
                        </a:ln>
                      </pic:spPr>
                    </pic:pic>
                  </a:graphicData>
                </a:graphic>
              </wp:inline>
            </w:drawing>
          </w:r>
        </w:del>
      </w:ins>
      <w:ins w:id="1215" w:author="Veeresh Appasheb Ravadi (Mindtree Consulting PVT LTD)" w:date="2016-10-05T09:40:00Z">
        <w:r w:rsidR="0026284A">
          <w:rPr>
            <w:noProof/>
          </w:rPr>
          <w:drawing>
            <wp:inline distT="0" distB="0" distL="0" distR="0" wp14:anchorId="56ECB0AA" wp14:editId="7B1C58E5">
              <wp:extent cx="6858000" cy="2291715"/>
              <wp:effectExtent l="19050" t="19050" r="19050"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291715"/>
                      </a:xfrm>
                      <a:prstGeom prst="rect">
                        <a:avLst/>
                      </a:prstGeom>
                      <a:ln>
                        <a:solidFill>
                          <a:schemeClr val="bg1">
                            <a:lumMod val="75000"/>
                          </a:schemeClr>
                        </a:solidFill>
                      </a:ln>
                    </pic:spPr>
                  </pic:pic>
                </a:graphicData>
              </a:graphic>
            </wp:inline>
          </w:drawing>
        </w:r>
      </w:ins>
    </w:p>
    <w:p w14:paraId="3624906E" w14:textId="77777777" w:rsidR="001D4FAE" w:rsidRPr="00C6592D" w:rsidRDefault="001D4FAE">
      <w:pPr>
        <w:rPr>
          <w:ins w:id="1216" w:author="Zbigniew Kukowski" w:date="2016-06-14T17:07:00Z"/>
          <w:rPrChange w:id="1217" w:author="Veeresh Appasheb Ravadi (Mindtree Consulting PVT LTD)" w:date="2016-09-06T09:08:00Z">
            <w:rPr>
              <w:ins w:id="1218" w:author="Zbigniew Kukowski" w:date="2016-06-14T17:07:00Z"/>
              <w:rFonts w:ascii="Segoe Pro Display" w:eastAsiaTheme="majorEastAsia" w:hAnsi="Segoe Pro Display" w:cstheme="majorBidi"/>
              <w:sz w:val="32"/>
              <w:szCs w:val="32"/>
            </w:rPr>
          </w:rPrChange>
        </w:rPr>
      </w:pPr>
    </w:p>
    <w:p w14:paraId="509EF255" w14:textId="4604FF57" w:rsidR="007C5650" w:rsidRPr="004A4E23" w:rsidDel="00B82A24" w:rsidRDefault="001F3FF3">
      <w:pPr>
        <w:pStyle w:val="Heading1"/>
        <w:numPr>
          <w:ilvl w:val="0"/>
          <w:numId w:val="0"/>
        </w:numPr>
        <w:ind w:left="540"/>
        <w:rPr>
          <w:ins w:id="1219" w:author="Zbigniew Kukowski" w:date="2016-06-14T17:07:00Z"/>
          <w:del w:id="1220" w:author="Kiran Sangal (Mindtree)" w:date="2016-06-30T14:26:00Z"/>
        </w:rPr>
        <w:pPrChange w:id="1221" w:author="Veeresh Appasheb Ravadi (Mindtree Consulting PVT LTD)" w:date="2016-09-06T12:39:00Z">
          <w:pPr/>
        </w:pPrChange>
      </w:pPr>
      <w:ins w:id="1222" w:author="Kiran Sangal (Mindtree)" w:date="2016-07-04T15:08:00Z">
        <w:r w:rsidRPr="00D55451">
          <w:tab/>
        </w:r>
      </w:ins>
      <w:ins w:id="1223" w:author="Zbigniew Kukowski" w:date="2016-06-14T17:07:00Z">
        <w:del w:id="1224" w:author="Kiran Sangal (Mindtree)" w:date="2016-06-30T14:26:00Z">
          <w:r w:rsidR="00574B5D" w:rsidRPr="00D55451" w:rsidDel="00B82A24">
            <w:delText>Manula</w:delText>
          </w:r>
        </w:del>
      </w:ins>
    </w:p>
    <w:p w14:paraId="46FB7B5B" w14:textId="66B2B3EA" w:rsidR="007C5650" w:rsidRPr="00C6592D" w:rsidDel="00B82A24" w:rsidRDefault="007C5650">
      <w:pPr>
        <w:pStyle w:val="Heading1"/>
        <w:numPr>
          <w:ilvl w:val="0"/>
          <w:numId w:val="0"/>
        </w:numPr>
        <w:ind w:left="540"/>
        <w:rPr>
          <w:ins w:id="1225" w:author="Zbigniew Kukowski" w:date="2016-06-14T17:08:00Z"/>
          <w:del w:id="1226" w:author="Kiran Sangal (Mindtree)" w:date="2016-06-30T14:26:00Z"/>
          <w:rPrChange w:id="1227" w:author="Veeresh Appasheb Ravadi (Mindtree Consulting PVT LTD)" w:date="2016-09-06T09:08:00Z">
            <w:rPr>
              <w:ins w:id="1228" w:author="Zbigniew Kukowski" w:date="2016-06-14T17:08:00Z"/>
              <w:del w:id="1229" w:author="Kiran Sangal (Mindtree)" w:date="2016-06-30T14:26:00Z"/>
              <w:rFonts w:ascii="Segoe Pro Display" w:eastAsiaTheme="majorEastAsia" w:hAnsi="Segoe Pro Display" w:cstheme="majorBidi"/>
              <w:sz w:val="32"/>
              <w:szCs w:val="32"/>
            </w:rPr>
          </w:rPrChange>
        </w:rPr>
        <w:pPrChange w:id="1230" w:author="Veeresh Appasheb Ravadi (Mindtree Consulting PVT LTD)" w:date="2016-09-06T12:39:00Z">
          <w:pPr/>
        </w:pPrChange>
      </w:pPr>
      <w:ins w:id="1231" w:author="Zbigniew Kukowski" w:date="2016-06-14T17:07:00Z">
        <w:del w:id="1232" w:author="Kiran Sangal (Mindtree)" w:date="2016-06-30T14:26:00Z">
          <w:r w:rsidRPr="00C6592D" w:rsidDel="00B82A24">
            <w:rPr>
              <w:rPrChange w:id="1233" w:author="Veeresh Appasheb Ravadi (Mindtree Consulting PVT LTD)" w:date="2016-09-06T09:08:00Z">
                <w:rPr>
                  <w:rFonts w:ascii="Segoe Pro Display" w:eastAsiaTheme="majorEastAsia" w:hAnsi="Segoe Pro Display" w:cstheme="majorBidi"/>
                  <w:sz w:val="32"/>
                  <w:szCs w:val="32"/>
                </w:rPr>
              </w:rPrChange>
            </w:rPr>
            <w:delText>GPO</w:delText>
          </w:r>
        </w:del>
      </w:ins>
    </w:p>
    <w:p w14:paraId="57195B85" w14:textId="13B17B6C" w:rsidR="007C5650" w:rsidRPr="00C6592D" w:rsidDel="00B82A24" w:rsidRDefault="007C5650">
      <w:pPr>
        <w:pStyle w:val="Heading1"/>
        <w:numPr>
          <w:ilvl w:val="0"/>
          <w:numId w:val="0"/>
        </w:numPr>
        <w:ind w:left="540"/>
        <w:rPr>
          <w:ins w:id="1234" w:author="Zbigniew Kukowski" w:date="2016-06-14T17:11:00Z"/>
          <w:del w:id="1235" w:author="Kiran Sangal (Mindtree)" w:date="2016-06-30T14:26:00Z"/>
        </w:rPr>
        <w:pPrChange w:id="1236" w:author="Veeresh Appasheb Ravadi (Mindtree Consulting PVT LTD)" w:date="2016-09-06T12:39:00Z">
          <w:pPr/>
        </w:pPrChange>
      </w:pPr>
      <w:ins w:id="1237" w:author="Zbigniew Kukowski" w:date="2016-06-14T17:10:00Z">
        <w:del w:id="1238" w:author="Kiran Sangal (Mindtree)" w:date="2016-06-30T14:26:00Z">
          <w:r w:rsidRPr="00C6592D" w:rsidDel="00B82A24">
            <w:delText>Network Isolation Policies used to define rules for HSVI solution doesn’t have full coverage in group policy. At the time of writing this document, some HSVI policies are set by registry. For those settings that are not defined in GPO, you need to make extra steps described in this section.</w:delText>
          </w:r>
        </w:del>
      </w:ins>
    </w:p>
    <w:p w14:paraId="14576703" w14:textId="498E3361" w:rsidR="007C5650" w:rsidRPr="00C6592D" w:rsidDel="00B82A24" w:rsidRDefault="007C5650">
      <w:pPr>
        <w:pStyle w:val="Heading1"/>
        <w:numPr>
          <w:ilvl w:val="0"/>
          <w:numId w:val="0"/>
        </w:numPr>
        <w:ind w:left="540"/>
        <w:rPr>
          <w:ins w:id="1239" w:author="Zbigniew Kukowski" w:date="2016-06-14T17:13:00Z"/>
          <w:del w:id="1240" w:author="Kiran Sangal (Mindtree)" w:date="2016-06-30T14:26:00Z"/>
        </w:rPr>
        <w:pPrChange w:id="1241" w:author="Veeresh Appasheb Ravadi (Mindtree Consulting PVT LTD)" w:date="2016-09-06T12:39:00Z">
          <w:pPr/>
        </w:pPrChange>
      </w:pPr>
      <w:ins w:id="1242" w:author="Zbigniew Kukowski" w:date="2016-06-14T17:11:00Z">
        <w:del w:id="1243" w:author="Kiran Sangal (Mindtree)" w:date="2016-06-30T14:26:00Z">
          <w:r w:rsidRPr="00C6592D" w:rsidDel="00B82A24">
            <w:delText>To configure</w:delText>
          </w:r>
        </w:del>
      </w:ins>
      <w:ins w:id="1244" w:author="Zbigniew Kukowski" w:date="2016-06-14T17:13:00Z">
        <w:del w:id="1245" w:author="Kiran Sangal (Mindtree)" w:date="2016-06-30T14:26:00Z">
          <w:r w:rsidRPr="00C6592D" w:rsidDel="00B82A24">
            <w:delText>:</w:delText>
          </w:r>
        </w:del>
      </w:ins>
    </w:p>
    <w:p w14:paraId="4B021D5C" w14:textId="017D0CC1" w:rsidR="007C5650" w:rsidRPr="004A4E23" w:rsidDel="00B82A24" w:rsidRDefault="007C5650">
      <w:pPr>
        <w:pStyle w:val="Heading1"/>
        <w:numPr>
          <w:ilvl w:val="0"/>
          <w:numId w:val="0"/>
        </w:numPr>
        <w:ind w:left="540"/>
        <w:rPr>
          <w:ins w:id="1246" w:author="Zbigniew Kukowski" w:date="2016-06-14T17:14:00Z"/>
          <w:del w:id="1247" w:author="Kiran Sangal (Mindtree)" w:date="2016-06-30T14:26:00Z"/>
        </w:rPr>
        <w:pPrChange w:id="1248" w:author="Veeresh Appasheb Ravadi (Mindtree Consulting PVT LTD)" w:date="2016-09-06T12:39:00Z">
          <w:pPr/>
        </w:pPrChange>
      </w:pPr>
      <w:ins w:id="1249" w:author="Zbigniew Kukowski" w:date="2016-06-14T17:13:00Z">
        <w:del w:id="1250" w:author="Kiran Sangal (Mindtree)" w:date="2016-06-30T14:26:00Z">
          <w:r w:rsidRPr="00D55451" w:rsidDel="00B82A24">
            <w:delText>Author</w:delText>
          </w:r>
        </w:del>
      </w:ins>
      <w:ins w:id="1251" w:author="Zbigniew Kukowski" w:date="2016-06-14T17:14:00Z">
        <w:del w:id="1252" w:author="Kiran Sangal (Mindtree)" w:date="2016-06-30T14:26:00Z">
          <w:r w:rsidRPr="00D55451" w:rsidDel="00B82A24">
            <w:delText>it</w:delText>
          </w:r>
        </w:del>
      </w:ins>
      <w:ins w:id="1253" w:author="Zbigniew Kukowski" w:date="2016-06-14T17:13:00Z">
        <w:del w:id="1254" w:author="Kiran Sangal (Mindtree)" w:date="2016-06-30T14:26:00Z">
          <w:r w:rsidRPr="004A4E23" w:rsidDel="00B82A24">
            <w:delText>ative Prox</w:delText>
          </w:r>
        </w:del>
      </w:ins>
      <w:ins w:id="1255" w:author="Zbigniew Kukowski" w:date="2016-06-14T17:14:00Z">
        <w:del w:id="1256" w:author="Kiran Sangal (Mindtree)" w:date="2016-06-30T14:26:00Z">
          <w:r w:rsidRPr="004A4E23" w:rsidDel="00B82A24">
            <w:delText>ies</w:delText>
          </w:r>
        </w:del>
      </w:ins>
    </w:p>
    <w:p w14:paraId="28FC56F0" w14:textId="15BEBA5D" w:rsidR="007C5650" w:rsidRPr="00C6592D" w:rsidDel="00B82A24" w:rsidRDefault="007C5650">
      <w:pPr>
        <w:pStyle w:val="Heading1"/>
        <w:numPr>
          <w:ilvl w:val="0"/>
          <w:numId w:val="0"/>
        </w:numPr>
        <w:ind w:left="540"/>
        <w:rPr>
          <w:ins w:id="1257" w:author="Zbigniew Kukowski" w:date="2016-06-14T17:14:00Z"/>
          <w:del w:id="1258" w:author="Kiran Sangal (Mindtree)" w:date="2016-06-30T14:26:00Z"/>
          <w:rPrChange w:id="1259" w:author="Veeresh Appasheb Ravadi (Mindtree Consulting PVT LTD)" w:date="2016-09-06T09:08:00Z">
            <w:rPr>
              <w:ins w:id="1260" w:author="Zbigniew Kukowski" w:date="2016-06-14T17:14:00Z"/>
              <w:del w:id="1261" w:author="Kiran Sangal (Mindtree)" w:date="2016-06-30T14:26:00Z"/>
            </w:rPr>
          </w:rPrChange>
        </w:rPr>
        <w:pPrChange w:id="1262" w:author="Veeresh Appasheb Ravadi (Mindtree Consulting PVT LTD)" w:date="2016-09-06T12:39:00Z">
          <w:pPr/>
        </w:pPrChange>
      </w:pPr>
      <w:ins w:id="1263" w:author="Zbigniew Kukowski" w:date="2016-06-14T17:14:00Z">
        <w:del w:id="1264" w:author="Kiran Sangal (Mindtree)" w:date="2016-06-30T14:26:00Z">
          <w:r w:rsidRPr="00C6592D" w:rsidDel="00B82A24">
            <w:rPr>
              <w:rPrChange w:id="1265" w:author="Veeresh Appasheb Ravadi (Mindtree Consulting PVT LTD)" w:date="2016-09-06T09:08:00Z">
                <w:rPr/>
              </w:rPrChange>
            </w:rPr>
            <w:delText>Authoritative Subnets</w:delText>
          </w:r>
        </w:del>
      </w:ins>
    </w:p>
    <w:p w14:paraId="7622C143" w14:textId="0F8832C5" w:rsidR="007C5650" w:rsidRPr="00C6592D" w:rsidDel="00B82A24" w:rsidRDefault="007C5650">
      <w:pPr>
        <w:pStyle w:val="Heading1"/>
        <w:numPr>
          <w:ilvl w:val="0"/>
          <w:numId w:val="0"/>
        </w:numPr>
        <w:ind w:left="540"/>
        <w:rPr>
          <w:ins w:id="1266" w:author="Zbigniew Kukowski" w:date="2016-06-14T17:14:00Z"/>
          <w:del w:id="1267" w:author="Kiran Sangal (Mindtree)" w:date="2016-06-30T14:26:00Z"/>
          <w:rPrChange w:id="1268" w:author="Veeresh Appasheb Ravadi (Mindtree Consulting PVT LTD)" w:date="2016-09-06T09:08:00Z">
            <w:rPr>
              <w:ins w:id="1269" w:author="Zbigniew Kukowski" w:date="2016-06-14T17:14:00Z"/>
              <w:del w:id="1270" w:author="Kiran Sangal (Mindtree)" w:date="2016-06-30T14:26:00Z"/>
            </w:rPr>
          </w:rPrChange>
        </w:rPr>
        <w:pPrChange w:id="1271" w:author="Veeresh Appasheb Ravadi (Mindtree Consulting PVT LTD)" w:date="2016-09-06T12:39:00Z">
          <w:pPr/>
        </w:pPrChange>
      </w:pPr>
      <w:ins w:id="1272" w:author="Zbigniew Kukowski" w:date="2016-06-14T17:14:00Z">
        <w:del w:id="1273" w:author="Kiran Sangal (Mindtree)" w:date="2016-06-30T14:26:00Z">
          <w:r w:rsidRPr="00C6592D" w:rsidDel="00B82A24">
            <w:rPr>
              <w:rPrChange w:id="1274" w:author="Veeresh Appasheb Ravadi (Mindtree Consulting PVT LTD)" w:date="2016-09-06T09:08:00Z">
                <w:rPr/>
              </w:rPrChange>
            </w:rPr>
            <w:delText>Authoritative Internet Proxies</w:delText>
          </w:r>
        </w:del>
      </w:ins>
    </w:p>
    <w:p w14:paraId="6AC50724" w14:textId="4C3E3CF3" w:rsidR="007C5650" w:rsidRPr="00C6592D" w:rsidDel="00B82A24" w:rsidRDefault="007C5650">
      <w:pPr>
        <w:pStyle w:val="Heading1"/>
        <w:numPr>
          <w:ilvl w:val="0"/>
          <w:numId w:val="0"/>
        </w:numPr>
        <w:ind w:left="540"/>
        <w:rPr>
          <w:ins w:id="1275" w:author="Zbigniew Kukowski" w:date="2016-06-14T17:14:00Z"/>
          <w:del w:id="1276" w:author="Kiran Sangal (Mindtree)" w:date="2016-06-30T14:26:00Z"/>
          <w:rPrChange w:id="1277" w:author="Veeresh Appasheb Ravadi (Mindtree Consulting PVT LTD)" w:date="2016-09-06T09:08:00Z">
            <w:rPr>
              <w:ins w:id="1278" w:author="Zbigniew Kukowski" w:date="2016-06-14T17:14:00Z"/>
              <w:del w:id="1279" w:author="Kiran Sangal (Mindtree)" w:date="2016-06-30T14:26:00Z"/>
            </w:rPr>
          </w:rPrChange>
        </w:rPr>
        <w:pPrChange w:id="1280" w:author="Veeresh Appasheb Ravadi (Mindtree Consulting PVT LTD)" w:date="2016-09-06T12:39:00Z">
          <w:pPr/>
        </w:pPrChange>
      </w:pPr>
      <w:ins w:id="1281" w:author="Zbigniew Kukowski" w:date="2016-06-14T17:14:00Z">
        <w:del w:id="1282" w:author="Kiran Sangal (Mindtree)" w:date="2016-06-30T14:26:00Z">
          <w:r w:rsidRPr="00C6592D" w:rsidDel="00B82A24">
            <w:rPr>
              <w:rPrChange w:id="1283" w:author="Veeresh Appasheb Ravadi (Mindtree Consulting PVT LTD)" w:date="2016-09-06T09:08:00Z">
                <w:rPr/>
              </w:rPrChange>
            </w:rPr>
            <w:delText>Authoritative Intranet Proxies</w:delText>
          </w:r>
        </w:del>
      </w:ins>
    </w:p>
    <w:p w14:paraId="60FAE526" w14:textId="60CA8E77" w:rsidR="007C5650" w:rsidRPr="00C6592D" w:rsidDel="00B82A24" w:rsidRDefault="007C5650">
      <w:pPr>
        <w:pStyle w:val="Heading1"/>
        <w:numPr>
          <w:ilvl w:val="0"/>
          <w:numId w:val="0"/>
        </w:numPr>
        <w:ind w:left="540"/>
        <w:rPr>
          <w:ins w:id="1284" w:author="Zbigniew Kukowski" w:date="2016-06-14T17:15:00Z"/>
          <w:del w:id="1285" w:author="Kiran Sangal (Mindtree)" w:date="2016-06-30T14:26:00Z"/>
          <w:rPrChange w:id="1286" w:author="Veeresh Appasheb Ravadi (Mindtree Consulting PVT LTD)" w:date="2016-09-06T09:08:00Z">
            <w:rPr>
              <w:ins w:id="1287" w:author="Zbigniew Kukowski" w:date="2016-06-14T17:15:00Z"/>
              <w:del w:id="1288" w:author="Kiran Sangal (Mindtree)" w:date="2016-06-30T14:26:00Z"/>
            </w:rPr>
          </w:rPrChange>
        </w:rPr>
        <w:pPrChange w:id="1289" w:author="Veeresh Appasheb Ravadi (Mindtree Consulting PVT LTD)" w:date="2016-09-06T12:39:00Z">
          <w:pPr/>
        </w:pPrChange>
      </w:pPr>
      <w:ins w:id="1290" w:author="Zbigniew Kukowski" w:date="2016-06-14T17:15:00Z">
        <w:del w:id="1291" w:author="Kiran Sangal (Mindtree)" w:date="2016-06-30T14:26:00Z">
          <w:r w:rsidRPr="00C6592D" w:rsidDel="00B82A24">
            <w:rPr>
              <w:rPrChange w:id="1292" w:author="Veeresh Appasheb Ravadi (Mindtree Consulting PVT LTD)" w:date="2016-09-06T09:08:00Z">
                <w:rPr/>
              </w:rPrChange>
            </w:rPr>
            <w:delText>Authoritative Private Network Ranges,</w:delText>
          </w:r>
        </w:del>
      </w:ins>
    </w:p>
    <w:p w14:paraId="32C7EEEE" w14:textId="69227FC1" w:rsidR="007C5650" w:rsidRPr="00C6592D" w:rsidDel="00B82A24" w:rsidRDefault="007C5650">
      <w:pPr>
        <w:pStyle w:val="Heading1"/>
        <w:numPr>
          <w:ilvl w:val="0"/>
          <w:numId w:val="0"/>
        </w:numPr>
        <w:ind w:left="540"/>
        <w:rPr>
          <w:ins w:id="1293" w:author="Zbigniew Kukowski" w:date="2016-06-14T17:16:00Z"/>
          <w:del w:id="1294" w:author="Kiran Sangal (Mindtree)" w:date="2016-06-30T14:26:00Z"/>
        </w:rPr>
        <w:pPrChange w:id="1295" w:author="Veeresh Appasheb Ravadi (Mindtree Consulting PVT LTD)" w:date="2016-09-06T12:39:00Z">
          <w:pPr/>
        </w:pPrChange>
      </w:pPr>
      <w:ins w:id="1296" w:author="Zbigniew Kukowski" w:date="2016-06-14T17:15:00Z">
        <w:del w:id="1297" w:author="Kiran Sangal (Mindtree)" w:date="2016-06-30T14:26:00Z">
          <w:r w:rsidRPr="00C6592D" w:rsidDel="00B82A24">
            <w:delText xml:space="preserve">You can create Group Policy object and configure following section in Computer </w:delText>
          </w:r>
        </w:del>
      </w:ins>
      <w:ins w:id="1298" w:author="Zbigniew Kukowski" w:date="2016-06-14T17:16:00Z">
        <w:del w:id="1299" w:author="Kiran Sangal (Mindtree)" w:date="2016-06-30T14:26:00Z">
          <w:r w:rsidRPr="00C6592D" w:rsidDel="00B82A24">
            <w:delText>Configuration -&gt; Administrative Templates -&gt; Network -&gt;</w:delText>
          </w:r>
        </w:del>
      </w:ins>
    </w:p>
    <w:p w14:paraId="59830A19" w14:textId="729CBCFD" w:rsidR="007C5650" w:rsidRPr="00C6592D" w:rsidDel="00B82A24" w:rsidRDefault="007C5650">
      <w:pPr>
        <w:pStyle w:val="Heading1"/>
        <w:numPr>
          <w:ilvl w:val="0"/>
          <w:numId w:val="0"/>
        </w:numPr>
        <w:ind w:left="540"/>
        <w:rPr>
          <w:ins w:id="1300" w:author="Zbigniew Kukowski" w:date="2016-06-14T17:13:00Z"/>
          <w:del w:id="1301" w:author="Kiran Sangal (Mindtree)" w:date="2016-06-30T14:26:00Z"/>
        </w:rPr>
        <w:pPrChange w:id="1302" w:author="Veeresh Appasheb Ravadi (Mindtree Consulting PVT LTD)" w:date="2016-09-06T12:39:00Z">
          <w:pPr/>
        </w:pPrChange>
      </w:pPr>
      <w:ins w:id="1303" w:author="Zbigniew Kukowski" w:date="2016-06-14T17:11:00Z">
        <w:del w:id="1304" w:author="Kiran Sangal (Mindtree)" w:date="2016-06-30T14:26:00Z">
          <w:r w:rsidRPr="00D55451" w:rsidDel="00B82A24">
            <w:rPr>
              <w:noProof/>
            </w:rPr>
            <w:drawing>
              <wp:inline distT="0" distB="0" distL="0" distR="0" wp14:anchorId="12C0A6B2" wp14:editId="26D7A07F">
                <wp:extent cx="6187648" cy="2829703"/>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IP_GPO.png"/>
                        <pic:cNvPicPr/>
                      </pic:nvPicPr>
                      <pic:blipFill>
                        <a:blip r:embed="rId44"/>
                        <a:stretch>
                          <a:fillRect/>
                        </a:stretch>
                      </pic:blipFill>
                      <pic:spPr>
                        <a:xfrm>
                          <a:off x="0" y="0"/>
                          <a:ext cx="6190560" cy="2831035"/>
                        </a:xfrm>
                        <a:prstGeom prst="rect">
                          <a:avLst/>
                        </a:prstGeom>
                      </pic:spPr>
                    </pic:pic>
                  </a:graphicData>
                </a:graphic>
              </wp:inline>
            </w:drawing>
          </w:r>
        </w:del>
      </w:ins>
    </w:p>
    <w:p w14:paraId="7E99FBA3" w14:textId="290498B7" w:rsidR="007C5650" w:rsidRPr="00D55451" w:rsidDel="00B82A24" w:rsidRDefault="007C5650">
      <w:pPr>
        <w:pStyle w:val="Heading1"/>
        <w:numPr>
          <w:ilvl w:val="0"/>
          <w:numId w:val="0"/>
        </w:numPr>
        <w:ind w:left="540"/>
        <w:rPr>
          <w:ins w:id="1305" w:author="Zbigniew Kukowski" w:date="2016-06-14T17:10:00Z"/>
          <w:del w:id="1306" w:author="Kiran Sangal (Mindtree)" w:date="2016-06-30T14:26:00Z"/>
        </w:rPr>
        <w:pPrChange w:id="1307" w:author="Veeresh Appasheb Ravadi (Mindtree Consulting PVT LTD)" w:date="2016-09-06T12:39:00Z">
          <w:pPr/>
        </w:pPrChange>
      </w:pPr>
      <w:ins w:id="1308" w:author="Zbigniew Kukowski" w:date="2016-06-14T17:13:00Z">
        <w:del w:id="1309" w:author="Kiran Sangal (Mindtree)" w:date="2016-06-30T14:26:00Z">
          <w:r w:rsidRPr="00D55451" w:rsidDel="00B82A24">
            <w:delText xml:space="preserve">Figure </w:delText>
          </w:r>
          <w:r w:rsidRPr="00092DCF" w:rsidDel="00B82A24">
            <w:rPr>
              <w:rPrChange w:id="1310" w:author="Veeresh Appasheb Ravadi (Mindtree Consulting PVT LTD)" w:date="2016-09-06T12:39:00Z">
                <w:rPr>
                  <w:i/>
                  <w:iCs/>
                  <w:color w:val="44546A" w:themeColor="text2"/>
                  <w:sz w:val="18"/>
                  <w:szCs w:val="18"/>
                </w:rPr>
              </w:rPrChange>
            </w:rPr>
            <w:fldChar w:fldCharType="begin"/>
          </w:r>
          <w:r w:rsidRPr="00C6592D" w:rsidDel="00B82A24">
            <w:rPr>
              <w:rPrChange w:id="1311" w:author="Veeresh Appasheb Ravadi (Mindtree Consulting PVT LTD)" w:date="2016-09-06T09:08:00Z">
                <w:rPr/>
              </w:rPrChange>
            </w:rPr>
            <w:delInstrText xml:space="preserve"> SEQ Figure \* ARABIC </w:delInstrText>
          </w:r>
        </w:del>
      </w:ins>
      <w:del w:id="1312" w:author="Kiran Sangal (Mindtree)" w:date="2016-06-30T14:26:00Z">
        <w:r w:rsidRPr="00092DCF" w:rsidDel="00B82A24">
          <w:rPr>
            <w:rPrChange w:id="1313" w:author="Veeresh Appasheb Ravadi (Mindtree Consulting PVT LTD)" w:date="2016-09-06T12:39:00Z">
              <w:rPr>
                <w:i/>
                <w:iCs/>
                <w:color w:val="44546A" w:themeColor="text2"/>
                <w:sz w:val="18"/>
                <w:szCs w:val="18"/>
              </w:rPr>
            </w:rPrChange>
          </w:rPr>
          <w:fldChar w:fldCharType="separate"/>
        </w:r>
      </w:del>
      <w:ins w:id="1314" w:author="Zbigniew Kukowski" w:date="2016-06-14T17:13:00Z">
        <w:del w:id="1315" w:author="Kiran Sangal (Mindtree)" w:date="2016-06-30T14:26:00Z">
          <w:r w:rsidRPr="00C6592D" w:rsidDel="00B82A24">
            <w:rPr>
              <w:rPrChange w:id="1316" w:author="Veeresh Appasheb Ravadi (Mindtree Consulting PVT LTD)" w:date="2016-09-06T09:08:00Z">
                <w:rPr>
                  <w:noProof/>
                </w:rPr>
              </w:rPrChange>
            </w:rPr>
            <w:delText>1</w:delText>
          </w:r>
          <w:r w:rsidRPr="00092DCF" w:rsidDel="00B82A24">
            <w:rPr>
              <w:rPrChange w:id="1317" w:author="Veeresh Appasheb Ravadi (Mindtree Consulting PVT LTD)" w:date="2016-09-06T12:39:00Z">
                <w:rPr>
                  <w:i/>
                  <w:iCs/>
                  <w:color w:val="44546A" w:themeColor="text2"/>
                  <w:sz w:val="18"/>
                  <w:szCs w:val="18"/>
                </w:rPr>
              </w:rPrChange>
            </w:rPr>
            <w:fldChar w:fldCharType="end"/>
          </w:r>
          <w:r w:rsidRPr="00D55451" w:rsidDel="00B82A24">
            <w:delText xml:space="preserve"> Group Policy for Network Isolation Policies</w:delText>
          </w:r>
        </w:del>
      </w:ins>
    </w:p>
    <w:p w14:paraId="70CB06A2" w14:textId="01DCFE47" w:rsidR="007C5650" w:rsidRPr="00C6592D" w:rsidDel="00B82A24" w:rsidRDefault="007C5650">
      <w:pPr>
        <w:pStyle w:val="Heading1"/>
        <w:numPr>
          <w:ilvl w:val="0"/>
          <w:numId w:val="0"/>
        </w:numPr>
        <w:ind w:left="540"/>
        <w:rPr>
          <w:ins w:id="1318" w:author="Zbigniew Kukowski" w:date="2016-06-14T17:08:00Z"/>
          <w:del w:id="1319" w:author="Kiran Sangal (Mindtree)" w:date="2016-06-30T14:26:00Z"/>
        </w:rPr>
        <w:pPrChange w:id="1320" w:author="Veeresh Appasheb Ravadi (Mindtree Consulting PVT LTD)" w:date="2016-09-06T12:39:00Z">
          <w:pPr/>
        </w:pPrChange>
      </w:pPr>
      <w:ins w:id="1321" w:author="Zbigniew Kukowski" w:date="2016-06-14T17:10:00Z">
        <w:del w:id="1322" w:author="Kiran Sangal (Mindtree)" w:date="2016-06-30T14:26:00Z">
          <w:r w:rsidRPr="00C6592D" w:rsidDel="00B82A24">
            <w:delText>The easiest way to deploy registry entries by GPO is PowerShell Set-GPRegistryValue commandlet that configures one or more registry-based policy settings under either Computer Configuration or User Configuration in a GPO.</w:delText>
          </w:r>
        </w:del>
      </w:ins>
    </w:p>
    <w:p w14:paraId="44C5D93E" w14:textId="1613952E" w:rsidR="007C5650" w:rsidRPr="004A4E23" w:rsidDel="00B82A24" w:rsidRDefault="007C5650">
      <w:pPr>
        <w:pStyle w:val="Heading1"/>
        <w:numPr>
          <w:ilvl w:val="0"/>
          <w:numId w:val="0"/>
        </w:numPr>
        <w:ind w:left="540"/>
        <w:rPr>
          <w:ins w:id="1323" w:author="Zbigniew Kukowski" w:date="2016-06-14T17:08:00Z"/>
          <w:del w:id="1324" w:author="Kiran Sangal (Mindtree)" w:date="2016-06-30T14:26:00Z"/>
        </w:rPr>
        <w:pPrChange w:id="1325" w:author="Veeresh Appasheb Ravadi (Mindtree Consulting PVT LTD)" w:date="2016-09-06T12:39:00Z">
          <w:pPr/>
        </w:pPrChange>
      </w:pPr>
    </w:p>
    <w:p w14:paraId="563E0149" w14:textId="501D63DC" w:rsidR="007C5650" w:rsidRPr="00D55451" w:rsidDel="00B82A24" w:rsidRDefault="007C5650">
      <w:pPr>
        <w:pStyle w:val="Heading1"/>
        <w:numPr>
          <w:ilvl w:val="0"/>
          <w:numId w:val="0"/>
        </w:numPr>
        <w:ind w:left="540"/>
        <w:rPr>
          <w:ins w:id="1326" w:author="Zbigniew Kukowski" w:date="2016-06-14T17:08:00Z"/>
          <w:del w:id="1327" w:author="Kiran Sangal (Mindtree)" w:date="2016-06-30T14:26:00Z"/>
        </w:rPr>
        <w:pPrChange w:id="1328" w:author="Veeresh Appasheb Ravadi (Mindtree Consulting PVT LTD)" w:date="2016-09-06T12:39:00Z">
          <w:pPr/>
        </w:pPrChange>
      </w:pPr>
      <w:ins w:id="1329" w:author="Zbigniew Kukowski" w:date="2016-06-14T17:08:00Z">
        <w:del w:id="1330" w:author="Kiran Sangal (Mindtree)" w:date="2016-06-30T14:26:00Z">
          <w:r w:rsidRPr="00D55451" w:rsidDel="00B82A24">
            <w:delText>SCCM</w:delText>
          </w:r>
        </w:del>
      </w:ins>
    </w:p>
    <w:p w14:paraId="28C03430" w14:textId="4054979D" w:rsidR="00FB0B7D" w:rsidRPr="004A4E23" w:rsidDel="00B82A24" w:rsidRDefault="007C5650">
      <w:pPr>
        <w:pStyle w:val="Heading1"/>
        <w:numPr>
          <w:ilvl w:val="0"/>
          <w:numId w:val="0"/>
        </w:numPr>
        <w:ind w:left="540"/>
        <w:rPr>
          <w:ins w:id="1331" w:author="Zbigniew Kukowski" w:date="2016-06-14T16:40:00Z"/>
          <w:del w:id="1332" w:author="Kiran Sangal (Mindtree)" w:date="2016-06-30T14:26:00Z"/>
        </w:rPr>
        <w:pPrChange w:id="1333" w:author="Veeresh Appasheb Ravadi (Mindtree Consulting PVT LTD)" w:date="2016-09-06T12:39:00Z">
          <w:pPr/>
        </w:pPrChange>
      </w:pPr>
      <w:ins w:id="1334" w:author="Zbigniew Kukowski" w:date="2016-06-14T17:08:00Z">
        <w:del w:id="1335" w:author="Kiran Sangal (Mindtree)" w:date="2016-06-30T14:26:00Z">
          <w:r w:rsidRPr="004A4E23" w:rsidDel="00B82A24">
            <w:delText>MDM</w:delText>
          </w:r>
        </w:del>
      </w:ins>
    </w:p>
    <w:p w14:paraId="74F3F59E" w14:textId="37C16226" w:rsidR="00FB0B7D" w:rsidRPr="004A4E23" w:rsidDel="00B82A24" w:rsidRDefault="00FB0B7D">
      <w:pPr>
        <w:pStyle w:val="Heading1"/>
        <w:numPr>
          <w:ilvl w:val="0"/>
          <w:numId w:val="0"/>
        </w:numPr>
        <w:ind w:left="540"/>
        <w:rPr>
          <w:ins w:id="1336" w:author="Zbigniew Kukowski" w:date="2016-06-14T16:37:00Z"/>
          <w:del w:id="1337" w:author="Kiran Sangal (Mindtree)" w:date="2016-06-30T14:26:00Z"/>
        </w:rPr>
        <w:pPrChange w:id="1338" w:author="Veeresh Appasheb Ravadi (Mindtree Consulting PVT LTD)" w:date="2016-09-06T12:39:00Z">
          <w:pPr/>
        </w:pPrChange>
      </w:pPr>
      <w:ins w:id="1339" w:author="Zbigniew Kukowski" w:date="2016-06-14T16:47:00Z">
        <w:del w:id="1340" w:author="Kiran Sangal (Mindtree)" w:date="2016-06-30T14:26:00Z">
          <w:r w:rsidRPr="00C6592D" w:rsidDel="00B82A24">
            <w:delText>Network</w:delText>
          </w:r>
        </w:del>
      </w:ins>
      <w:ins w:id="1341" w:author="Zbigniew Kukowski" w:date="2016-06-14T16:40:00Z">
        <w:del w:id="1342" w:author="Kiran Sangal (Mindtree)" w:date="2016-06-30T14:26:00Z">
          <w:r w:rsidRPr="00C6592D" w:rsidDel="00B82A24">
            <w:delText xml:space="preserve"> Isolation </w:delText>
          </w:r>
        </w:del>
      </w:ins>
      <w:ins w:id="1343" w:author="Zbigniew Kukowski" w:date="2016-06-14T16:53:00Z">
        <w:del w:id="1344" w:author="Kiran Sangal (Mindtree)" w:date="2016-06-30T14:26:00Z">
          <w:r w:rsidR="00574B5D" w:rsidRPr="00C6592D" w:rsidDel="00B82A24">
            <w:delText>Policies</w:delText>
          </w:r>
        </w:del>
      </w:ins>
    </w:p>
    <w:p w14:paraId="69A0CC77" w14:textId="2074A2E2" w:rsidR="00FB0B7D" w:rsidRPr="004A4E23" w:rsidRDefault="00FB0B7D">
      <w:pPr>
        <w:pStyle w:val="Heading1"/>
        <w:numPr>
          <w:ilvl w:val="0"/>
          <w:numId w:val="0"/>
        </w:numPr>
        <w:ind w:left="540"/>
        <w:rPr>
          <w:ins w:id="1345" w:author="Kiran Sangal (Mindtree)" w:date="2016-06-30T14:27:00Z"/>
        </w:rPr>
        <w:pPrChange w:id="1346" w:author="Veeresh Appasheb Ravadi (Mindtree Consulting PVT LTD)" w:date="2016-09-06T12:39:00Z">
          <w:pPr/>
        </w:pPrChange>
      </w:pPr>
      <w:ins w:id="1347" w:author="Zbigniew Kukowski" w:date="2016-06-14T16:39:00Z">
        <w:del w:id="1348" w:author="Kiran Sangal (Mindtree)" w:date="2016-06-30T14:27:00Z">
          <w:r w:rsidRPr="00D55451" w:rsidDel="00B82A24">
            <w:delText>Define HVSI Policies</w:delText>
          </w:r>
        </w:del>
      </w:ins>
      <w:bookmarkStart w:id="1349" w:name="_Toc463445163"/>
      <w:ins w:id="1350" w:author="Kiran Sangal (Mindtree)" w:date="2016-06-30T14:27:00Z">
        <w:r w:rsidR="00B82A24" w:rsidRPr="00D55451">
          <w:t>Approval Role</w:t>
        </w:r>
        <w:bookmarkEnd w:id="1349"/>
      </w:ins>
    </w:p>
    <w:p w14:paraId="5A0B9B13" w14:textId="53DF0BFD" w:rsidR="007427CB" w:rsidRPr="00C6592D" w:rsidRDefault="007427CB" w:rsidP="007427CB">
      <w:pPr>
        <w:rPr>
          <w:ins w:id="1351" w:author="Kiran Sangal (Mindtree)" w:date="2016-06-30T14:27:00Z"/>
        </w:rPr>
      </w:pPr>
      <w:ins w:id="1352" w:author="Kiran Sangal (Mindtree)" w:date="2016-06-30T14:27:00Z">
        <w:r w:rsidRPr="00C6592D">
          <w:t>The user of EMIE S</w:t>
        </w:r>
      </w:ins>
      <w:ins w:id="1353" w:author="Kiran Sangal (Mindtree)" w:date="2016-07-01T13:34:00Z">
        <w:r w:rsidR="00D513C5" w:rsidRPr="00C6592D">
          <w:t>S</w:t>
        </w:r>
      </w:ins>
      <w:ins w:id="1354" w:author="Kiran Sangal (Mindtree)" w:date="2016-06-30T14:27:00Z">
        <w:r w:rsidRPr="00C6592D">
          <w:t xml:space="preserve">P with Group Manager role will be able to perform following operations: </w:t>
        </w:r>
      </w:ins>
    </w:p>
    <w:p w14:paraId="1270A8C3" w14:textId="08C9F011" w:rsidR="007427CB" w:rsidRPr="00C6592D" w:rsidRDefault="007427CB" w:rsidP="007427CB">
      <w:pPr>
        <w:pStyle w:val="ListParagraph"/>
        <w:numPr>
          <w:ilvl w:val="0"/>
          <w:numId w:val="51"/>
        </w:numPr>
        <w:rPr>
          <w:ins w:id="1355" w:author="Kiran Sangal (Mindtree)" w:date="2016-06-30T14:27:00Z"/>
        </w:rPr>
      </w:pPr>
      <w:ins w:id="1356" w:author="Kiran Sangal (Mindtree)" w:date="2016-06-30T14:27:00Z">
        <w:r w:rsidRPr="00C6592D">
          <w:t xml:space="preserve">Approve requests </w:t>
        </w:r>
      </w:ins>
      <w:ins w:id="1357" w:author="Kiran Sangal (Mindtree)" w:date="2016-07-01T13:34:00Z">
        <w:r w:rsidR="00D513C5" w:rsidRPr="00C6592D">
          <w:t xml:space="preserve">coming on his way within owned group </w:t>
        </w:r>
      </w:ins>
    </w:p>
    <w:p w14:paraId="0A49093D" w14:textId="54FD3F42" w:rsidR="007427CB" w:rsidRPr="00C6592D" w:rsidRDefault="007427CB" w:rsidP="007427CB">
      <w:pPr>
        <w:pStyle w:val="ListParagraph"/>
        <w:numPr>
          <w:ilvl w:val="0"/>
          <w:numId w:val="51"/>
        </w:numPr>
        <w:rPr>
          <w:ins w:id="1358" w:author="Kiran Sangal (Mindtree)" w:date="2016-06-30T14:27:00Z"/>
        </w:rPr>
      </w:pPr>
      <w:ins w:id="1359" w:author="Kiran Sangal (Mindtree)" w:date="2016-06-30T14:27:00Z">
        <w:r w:rsidRPr="00C6592D">
          <w:t xml:space="preserve">Create Request, validate site with pre-production environment, rollback in case of failure, send request for approval. </w:t>
        </w:r>
      </w:ins>
    </w:p>
    <w:p w14:paraId="2EF41AC4" w14:textId="77777777" w:rsidR="007427CB" w:rsidRPr="00C6592D" w:rsidRDefault="007427CB" w:rsidP="007427CB">
      <w:pPr>
        <w:pStyle w:val="ListParagraph"/>
        <w:numPr>
          <w:ilvl w:val="0"/>
          <w:numId w:val="51"/>
        </w:numPr>
        <w:rPr>
          <w:ins w:id="1360" w:author="Kiran Sangal (Mindtree)" w:date="2016-06-30T14:27:00Z"/>
        </w:rPr>
      </w:pPr>
      <w:ins w:id="1361" w:author="Kiran Sangal (Mindtree)" w:date="2016-06-30T14:27:00Z">
        <w:r w:rsidRPr="00C6592D">
          <w:t>View requests created by himself</w:t>
        </w:r>
      </w:ins>
    </w:p>
    <w:p w14:paraId="65B38E1E" w14:textId="77777777" w:rsidR="007427CB" w:rsidRPr="00C6592D" w:rsidRDefault="007427CB" w:rsidP="007427CB">
      <w:pPr>
        <w:pStyle w:val="ListParagraph"/>
        <w:numPr>
          <w:ilvl w:val="0"/>
          <w:numId w:val="51"/>
        </w:numPr>
        <w:rPr>
          <w:ins w:id="1362" w:author="Kiran Sangal (Mindtree)" w:date="2016-06-30T14:27:00Z"/>
        </w:rPr>
      </w:pPr>
      <w:ins w:id="1363" w:author="Kiran Sangal (Mindtree)" w:date="2016-06-30T14:27:00Z">
        <w:r w:rsidRPr="00C6592D">
          <w:t>Trigger a production change on request approval</w:t>
        </w:r>
      </w:ins>
    </w:p>
    <w:p w14:paraId="34600897" w14:textId="74070270" w:rsidR="007427CB" w:rsidRPr="00C6592D" w:rsidRDefault="007427CB" w:rsidP="007427CB">
      <w:pPr>
        <w:pStyle w:val="ListParagraph"/>
        <w:numPr>
          <w:ilvl w:val="0"/>
          <w:numId w:val="51"/>
        </w:numPr>
        <w:rPr>
          <w:ins w:id="1364" w:author="Veeresh Appasheb Ravadi (Mindtree Consulting PVT LTD)" w:date="2016-08-29T11:12:00Z"/>
        </w:rPr>
      </w:pPr>
      <w:ins w:id="1365" w:author="Kiran Sangal (Mindtree)" w:date="2016-06-30T14:27:00Z">
        <w:r w:rsidRPr="00C6592D">
          <w:t>Sign</w:t>
        </w:r>
        <w:del w:id="1366" w:author="Veeresh Appasheb Ravadi (Mindtree Consulting PVT LTD)" w:date="2016-10-05T15:44:00Z">
          <w:r w:rsidRPr="00C6592D" w:rsidDel="002E1B1B">
            <w:delText>ed</w:delText>
          </w:r>
        </w:del>
        <w:r w:rsidRPr="00C6592D">
          <w:t xml:space="preserve"> off request and close</w:t>
        </w:r>
      </w:ins>
    </w:p>
    <w:p w14:paraId="101C142D" w14:textId="77777777" w:rsidR="005E3A1A" w:rsidRPr="00C6592D" w:rsidRDefault="005E3A1A">
      <w:pPr>
        <w:pStyle w:val="ListParagraph"/>
        <w:numPr>
          <w:ilvl w:val="0"/>
          <w:numId w:val="0"/>
        </w:numPr>
        <w:ind w:left="900"/>
        <w:rPr>
          <w:ins w:id="1367" w:author="Kiran Sangal (Mindtree)" w:date="2016-06-30T14:27:00Z"/>
        </w:rPr>
        <w:pPrChange w:id="1368" w:author="Veeresh Appasheb Ravadi (Mindtree Consulting PVT LTD)" w:date="2016-08-29T11:12:00Z">
          <w:pPr>
            <w:pStyle w:val="ListParagraph"/>
            <w:numPr>
              <w:numId w:val="51"/>
            </w:numPr>
            <w:ind w:left="900"/>
          </w:pPr>
        </w:pPrChange>
      </w:pPr>
    </w:p>
    <w:p w14:paraId="1C61EEA0" w14:textId="0362F146" w:rsidR="005E3A1A" w:rsidRPr="00C6592D" w:rsidRDefault="00E13E44" w:rsidP="005E3A1A">
      <w:pPr>
        <w:pStyle w:val="Heading2"/>
        <w:ind w:left="990" w:hanging="612"/>
        <w:rPr>
          <w:ins w:id="1369" w:author="Veeresh Appasheb Ravadi (Mindtree Consulting PVT LTD)" w:date="2016-08-29T11:12:00Z"/>
          <w:szCs w:val="28"/>
        </w:rPr>
      </w:pPr>
      <w:ins w:id="1370" w:author="Veeresh Appasheb Ravadi (Mindtree Consulting PVT LTD)" w:date="2016-08-29T11:12:00Z">
        <w:r w:rsidRPr="00C6592D">
          <w:rPr>
            <w:szCs w:val="28"/>
          </w:rPr>
          <w:t>UC</w:t>
        </w:r>
      </w:ins>
      <w:ins w:id="1371" w:author="Veeresh Appasheb Ravadi (Mindtree Consulting PVT LTD)" w:date="2016-08-29T11:23:00Z">
        <w:r w:rsidRPr="00C6592D">
          <w:rPr>
            <w:szCs w:val="28"/>
          </w:rPr>
          <w:t>4</w:t>
        </w:r>
      </w:ins>
      <w:ins w:id="1372" w:author="Veeresh Appasheb Ravadi (Mindtree Consulting PVT LTD)" w:date="2016-08-29T11:12:00Z">
        <w:r w:rsidR="005E3A1A" w:rsidRPr="00C6592D">
          <w:rPr>
            <w:szCs w:val="28"/>
          </w:rPr>
          <w:t>: Approver approved the change request.</w:t>
        </w:r>
      </w:ins>
    </w:p>
    <w:p w14:paraId="13106B2C" w14:textId="0E6E1C5C" w:rsidR="005E3A1A" w:rsidRPr="00D55451" w:rsidRDefault="005E3A1A">
      <w:pPr>
        <w:pStyle w:val="ListParagraph"/>
        <w:numPr>
          <w:ilvl w:val="0"/>
          <w:numId w:val="61"/>
        </w:numPr>
        <w:rPr>
          <w:ins w:id="1373" w:author="Veeresh Appasheb Ravadi (Mindtree Consulting PVT LTD)" w:date="2016-08-29T11:13:00Z"/>
        </w:rPr>
        <w:pPrChange w:id="1374" w:author="Veeresh Appasheb Ravadi (Mindtree Consulting PVT LTD)" w:date="2016-08-29T11:12:00Z">
          <w:pPr>
            <w:pStyle w:val="Heading2"/>
          </w:pPr>
        </w:pPrChange>
      </w:pPr>
      <w:ins w:id="1375" w:author="Veeresh Appasheb Ravadi (Mindtree Consulting PVT LTD)" w:date="2016-08-29T11:13:00Z">
        <w:r w:rsidRPr="00D55451">
          <w:t>User logs the change request and send it for approval.</w:t>
        </w:r>
      </w:ins>
    </w:p>
    <w:p w14:paraId="3142A441" w14:textId="5AA92BB6" w:rsidR="005E3A1A" w:rsidRPr="00D55451" w:rsidRDefault="005E3A1A">
      <w:pPr>
        <w:pStyle w:val="ListParagraph"/>
        <w:numPr>
          <w:ilvl w:val="0"/>
          <w:numId w:val="61"/>
        </w:numPr>
        <w:rPr>
          <w:ins w:id="1376" w:author="Veeresh Appasheb Ravadi (Mindtree Consulting PVT LTD)" w:date="2016-08-29T11:14:00Z"/>
        </w:rPr>
        <w:pPrChange w:id="1377" w:author="Veeresh Appasheb Ravadi (Mindtree Consulting PVT LTD)" w:date="2016-08-29T11:12:00Z">
          <w:pPr>
            <w:pStyle w:val="Heading2"/>
          </w:pPr>
        </w:pPrChange>
      </w:pPr>
      <w:ins w:id="1378" w:author="Veeresh Appasheb Ravadi (Mindtree Consulting PVT LTD)" w:date="2016-08-29T11:14:00Z">
        <w:r w:rsidRPr="004A4E23">
          <w:t>An email will be triggered to the Approvers</w:t>
        </w:r>
      </w:ins>
      <w:ins w:id="1379" w:author="Veeresh Appasheb Ravadi (Mindtree Consulting PVT LTD)" w:date="2016-09-01T11:49:00Z">
        <w:r w:rsidR="0017015E" w:rsidRPr="00C6592D">
          <w:rPr>
            <w:rPrChange w:id="1380" w:author="Veeresh Appasheb Ravadi (Mindtree Consulting PVT LTD)" w:date="2016-09-06T09:08:00Z">
              <w:rPr>
                <w:highlight w:val="yellow"/>
              </w:rPr>
            </w:rPrChange>
          </w:rPr>
          <w:t>,</w:t>
        </w:r>
      </w:ins>
      <w:ins w:id="1381" w:author="Veeresh Appasheb Ravadi (Mindtree Consulting PVT LTD)" w:date="2016-08-29T11:14:00Z">
        <w:r w:rsidRPr="00D55451">
          <w:t xml:space="preserve"> requesting approval for the change request.</w:t>
        </w:r>
      </w:ins>
    </w:p>
    <w:p w14:paraId="496CC644" w14:textId="759EECED" w:rsidR="005E3A1A" w:rsidRPr="00C6592D" w:rsidRDefault="005E3A1A">
      <w:pPr>
        <w:pStyle w:val="ListParagraph"/>
        <w:numPr>
          <w:ilvl w:val="0"/>
          <w:numId w:val="61"/>
        </w:numPr>
        <w:rPr>
          <w:ins w:id="1382" w:author="Veeresh Appasheb Ravadi (Mindtree Consulting PVT LTD)" w:date="2016-09-02T10:24:00Z"/>
          <w:rPrChange w:id="1383" w:author="Veeresh Appasheb Ravadi (Mindtree Consulting PVT LTD)" w:date="2016-09-06T09:08:00Z">
            <w:rPr>
              <w:ins w:id="1384" w:author="Veeresh Appasheb Ravadi (Mindtree Consulting PVT LTD)" w:date="2016-09-02T10:24:00Z"/>
              <w:highlight w:val="yellow"/>
            </w:rPr>
          </w:rPrChange>
        </w:rPr>
        <w:pPrChange w:id="1385" w:author="Veeresh Appasheb Ravadi (Mindtree Consulting PVT LTD)" w:date="2016-08-29T11:12:00Z">
          <w:pPr>
            <w:pStyle w:val="Heading2"/>
          </w:pPr>
        </w:pPrChange>
      </w:pPr>
      <w:ins w:id="1386" w:author="Veeresh Appasheb Ravadi (Mindtree Consulting PVT LTD)" w:date="2016-08-29T11:14:00Z">
        <w:r w:rsidRPr="004A4E23">
          <w:t>Approver logs in to the web portal</w:t>
        </w:r>
      </w:ins>
      <w:ins w:id="1387" w:author="Veeresh Appasheb Ravadi (Mindtree Consulting PVT LTD)" w:date="2016-08-29T11:15:00Z">
        <w:r w:rsidRPr="004A4E23">
          <w:t xml:space="preserve"> </w:t>
        </w:r>
      </w:ins>
      <w:ins w:id="1388" w:author="Veeresh Appasheb Ravadi (Mindtree Consulting PVT LTD)" w:date="2016-09-01T11:53:00Z">
        <w:r w:rsidR="0017015E" w:rsidRPr="00C6592D">
          <w:rPr>
            <w:rPrChange w:id="1389" w:author="Veeresh Appasheb Ravadi (Mindtree Consulting PVT LTD)" w:date="2016-09-06T09:08:00Z">
              <w:rPr>
                <w:highlight w:val="yellow"/>
              </w:rPr>
            </w:rPrChange>
          </w:rPr>
          <w:t xml:space="preserve">lands on to the Approvals </w:t>
        </w:r>
      </w:ins>
      <w:ins w:id="1390" w:author="Veeresh Appasheb Ravadi (Mindtree Consulting PVT LTD)" w:date="2016-09-01T11:54:00Z">
        <w:r w:rsidR="0017015E" w:rsidRPr="00C6592D">
          <w:rPr>
            <w:rPrChange w:id="1391" w:author="Veeresh Appasheb Ravadi (Mindtree Consulting PVT LTD)" w:date="2016-09-06T09:08:00Z">
              <w:rPr>
                <w:highlight w:val="yellow"/>
              </w:rPr>
            </w:rPrChange>
          </w:rPr>
          <w:t xml:space="preserve">page or can be </w:t>
        </w:r>
      </w:ins>
      <w:ins w:id="1392" w:author="Veeresh Appasheb Ravadi (Mindtree Consulting PVT LTD)" w:date="2016-08-29T11:15:00Z">
        <w:r w:rsidR="0017015E" w:rsidRPr="00C6592D">
          <w:rPr>
            <w:rPrChange w:id="1393" w:author="Veeresh Appasheb Ravadi (Mindtree Consulting PVT LTD)" w:date="2016-09-06T09:08:00Z">
              <w:rPr>
                <w:highlight w:val="yellow"/>
              </w:rPr>
            </w:rPrChange>
          </w:rPr>
          <w:t xml:space="preserve">navigated </w:t>
        </w:r>
        <w:r w:rsidRPr="00D55451">
          <w:t xml:space="preserve">to </w:t>
        </w:r>
        <w:r w:rsidR="007277BD" w:rsidRPr="00D55451">
          <w:rPr>
            <w:b/>
          </w:rPr>
          <w:t>APPROVALS</w:t>
        </w:r>
      </w:ins>
      <w:ins w:id="1394" w:author="Veeresh Appasheb Ravadi (Mindtree Consulting PVT LTD)" w:date="2016-08-29T14:39:00Z">
        <w:r w:rsidR="007277BD" w:rsidRPr="004A4E23">
          <w:rPr>
            <w:b/>
          </w:rPr>
          <w:t xml:space="preserve"> PENDING</w:t>
        </w:r>
      </w:ins>
      <w:ins w:id="1395" w:author="Veeresh Appasheb Ravadi (Mindtree Consulting PVT LTD)" w:date="2016-08-29T11:15:00Z">
        <w:r w:rsidRPr="004A4E23">
          <w:t xml:space="preserve"> page using side menu links.</w:t>
        </w:r>
      </w:ins>
    </w:p>
    <w:p w14:paraId="6CF4306A" w14:textId="36462710" w:rsidR="00401CA7" w:rsidRPr="00C6592D" w:rsidRDefault="00401CA7">
      <w:pPr>
        <w:pStyle w:val="ListParagraph"/>
        <w:numPr>
          <w:ilvl w:val="0"/>
          <w:numId w:val="0"/>
        </w:numPr>
        <w:ind w:left="738"/>
        <w:rPr>
          <w:ins w:id="1396" w:author="Veeresh Appasheb Ravadi (Mindtree Consulting PVT LTD)" w:date="2016-09-02T10:25:00Z"/>
          <w:rPrChange w:id="1397" w:author="Veeresh Appasheb Ravadi (Mindtree Consulting PVT LTD)" w:date="2016-09-06T09:08:00Z">
            <w:rPr>
              <w:ins w:id="1398" w:author="Veeresh Appasheb Ravadi (Mindtree Consulting PVT LTD)" w:date="2016-09-02T10:25:00Z"/>
              <w:highlight w:val="yellow"/>
            </w:rPr>
          </w:rPrChange>
        </w:rPr>
        <w:pPrChange w:id="1399" w:author="Veeresh Appasheb Ravadi (Mindtree Consulting PVT LTD)" w:date="2016-09-02T10:25:00Z">
          <w:pPr>
            <w:pStyle w:val="Heading2"/>
          </w:pPr>
        </w:pPrChange>
      </w:pPr>
    </w:p>
    <w:p w14:paraId="3C556A94" w14:textId="39805D49" w:rsidR="00401CA7" w:rsidRPr="00C6592D" w:rsidRDefault="0026284A">
      <w:pPr>
        <w:pStyle w:val="ListParagraph"/>
        <w:numPr>
          <w:ilvl w:val="0"/>
          <w:numId w:val="0"/>
        </w:numPr>
        <w:ind w:left="378"/>
        <w:rPr>
          <w:ins w:id="1400" w:author="Veeresh Appasheb Ravadi (Mindtree Consulting PVT LTD)" w:date="2016-09-02T10:23:00Z"/>
          <w:rPrChange w:id="1401" w:author="Veeresh Appasheb Ravadi (Mindtree Consulting PVT LTD)" w:date="2016-09-06T09:08:00Z">
            <w:rPr>
              <w:ins w:id="1402" w:author="Veeresh Appasheb Ravadi (Mindtree Consulting PVT LTD)" w:date="2016-09-02T10:23:00Z"/>
              <w:highlight w:val="yellow"/>
            </w:rPr>
          </w:rPrChange>
        </w:rPr>
        <w:pPrChange w:id="1403" w:author="Veeresh Appasheb Ravadi (Mindtree Consulting PVT LTD)" w:date="2016-09-02T10:25:00Z">
          <w:pPr>
            <w:pStyle w:val="Heading2"/>
          </w:pPr>
        </w:pPrChange>
      </w:pPr>
      <w:ins w:id="1404" w:author="Veeresh Appasheb Ravadi (Mindtree Consulting PVT LTD)" w:date="2016-10-05T09:44:00Z">
        <w:r>
          <w:rPr>
            <w:noProof/>
          </w:rPr>
          <w:drawing>
            <wp:inline distT="0" distB="0" distL="0" distR="0" wp14:anchorId="0C8789C5" wp14:editId="22DA5A4C">
              <wp:extent cx="6858000" cy="2296160"/>
              <wp:effectExtent l="19050" t="19050" r="1905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296160"/>
                      </a:xfrm>
                      <a:prstGeom prst="rect">
                        <a:avLst/>
                      </a:prstGeom>
                      <a:ln>
                        <a:solidFill>
                          <a:schemeClr val="bg1">
                            <a:lumMod val="75000"/>
                          </a:schemeClr>
                        </a:solidFill>
                      </a:ln>
                    </pic:spPr>
                  </pic:pic>
                </a:graphicData>
              </a:graphic>
            </wp:inline>
          </w:drawing>
        </w:r>
      </w:ins>
    </w:p>
    <w:p w14:paraId="59CD88A9" w14:textId="36A62394" w:rsidR="00401CA7" w:rsidRPr="00D55451" w:rsidRDefault="00401CA7">
      <w:pPr>
        <w:rPr>
          <w:ins w:id="1405" w:author="Veeresh Appasheb Ravadi (Mindtree Consulting PVT LTD)" w:date="2016-08-29T11:15:00Z"/>
        </w:rPr>
        <w:pPrChange w:id="1406" w:author="Veeresh Appasheb Ravadi (Mindtree Consulting PVT LTD)" w:date="2016-09-02T10:23:00Z">
          <w:pPr>
            <w:pStyle w:val="Heading2"/>
          </w:pPr>
        </w:pPrChange>
      </w:pPr>
    </w:p>
    <w:p w14:paraId="5A945F11" w14:textId="4A32321D" w:rsidR="005E3A1A" w:rsidRPr="00C6592D" w:rsidRDefault="005E3A1A">
      <w:pPr>
        <w:pStyle w:val="ListParagraph"/>
        <w:numPr>
          <w:ilvl w:val="0"/>
          <w:numId w:val="61"/>
        </w:numPr>
        <w:rPr>
          <w:ins w:id="1407" w:author="Veeresh Appasheb Ravadi (Mindtree Consulting PVT LTD)" w:date="2016-09-02T10:25:00Z"/>
          <w:rPrChange w:id="1408" w:author="Veeresh Appasheb Ravadi (Mindtree Consulting PVT LTD)" w:date="2016-09-06T09:08:00Z">
            <w:rPr>
              <w:ins w:id="1409" w:author="Veeresh Appasheb Ravadi (Mindtree Consulting PVT LTD)" w:date="2016-09-02T10:25:00Z"/>
              <w:highlight w:val="yellow"/>
            </w:rPr>
          </w:rPrChange>
        </w:rPr>
        <w:pPrChange w:id="1410" w:author="Veeresh Appasheb Ravadi (Mindtree Consulting PVT LTD)" w:date="2016-08-29T11:12:00Z">
          <w:pPr>
            <w:pStyle w:val="Heading2"/>
          </w:pPr>
        </w:pPrChange>
      </w:pPr>
      <w:ins w:id="1411" w:author="Veeresh Appasheb Ravadi (Mindtree Consulting PVT LTD)" w:date="2016-08-29T11:16:00Z">
        <w:r w:rsidRPr="00D55451">
          <w:t>Approver selects individual ticket ID’s and verifies the information provided in the change request ticket.</w:t>
        </w:r>
      </w:ins>
    </w:p>
    <w:p w14:paraId="02B94D18" w14:textId="77777777" w:rsidR="00401CA7" w:rsidRPr="00C6592D" w:rsidRDefault="00401CA7">
      <w:pPr>
        <w:pStyle w:val="ListParagraph"/>
        <w:numPr>
          <w:ilvl w:val="0"/>
          <w:numId w:val="0"/>
        </w:numPr>
        <w:ind w:left="738"/>
        <w:rPr>
          <w:ins w:id="1412" w:author="Veeresh Appasheb Ravadi (Mindtree Consulting PVT LTD)" w:date="2016-09-02T10:25:00Z"/>
          <w:rPrChange w:id="1413" w:author="Veeresh Appasheb Ravadi (Mindtree Consulting PVT LTD)" w:date="2016-09-06T09:08:00Z">
            <w:rPr>
              <w:ins w:id="1414" w:author="Veeresh Appasheb Ravadi (Mindtree Consulting PVT LTD)" w:date="2016-09-02T10:25:00Z"/>
              <w:highlight w:val="yellow"/>
            </w:rPr>
          </w:rPrChange>
        </w:rPr>
        <w:pPrChange w:id="1415" w:author="Veeresh Appasheb Ravadi (Mindtree Consulting PVT LTD)" w:date="2016-09-02T10:25:00Z">
          <w:pPr>
            <w:pStyle w:val="Heading2"/>
          </w:pPr>
        </w:pPrChange>
      </w:pPr>
    </w:p>
    <w:p w14:paraId="58668403" w14:textId="4472A481" w:rsidR="00401CA7" w:rsidRPr="00D55451" w:rsidRDefault="0026284A">
      <w:pPr>
        <w:ind w:left="378"/>
        <w:rPr>
          <w:ins w:id="1416" w:author="Veeresh Appasheb Ravadi (Mindtree Consulting PVT LTD)" w:date="2016-08-29T11:16:00Z"/>
        </w:rPr>
        <w:pPrChange w:id="1417" w:author="Veeresh Appasheb Ravadi (Mindtree Consulting PVT LTD)" w:date="2016-09-02T10:25:00Z">
          <w:pPr>
            <w:pStyle w:val="Heading2"/>
          </w:pPr>
        </w:pPrChange>
      </w:pPr>
      <w:ins w:id="1418" w:author="Veeresh Appasheb Ravadi (Mindtree Consulting PVT LTD)" w:date="2016-10-05T09:45:00Z">
        <w:r>
          <w:rPr>
            <w:noProof/>
          </w:rPr>
          <w:drawing>
            <wp:inline distT="0" distB="0" distL="0" distR="0" wp14:anchorId="7D1DC552" wp14:editId="4A4CD628">
              <wp:extent cx="6858000" cy="3183255"/>
              <wp:effectExtent l="19050" t="19050" r="1905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183255"/>
                      </a:xfrm>
                      <a:prstGeom prst="rect">
                        <a:avLst/>
                      </a:prstGeom>
                      <a:ln>
                        <a:solidFill>
                          <a:schemeClr val="bg1">
                            <a:lumMod val="75000"/>
                          </a:schemeClr>
                        </a:solidFill>
                      </a:ln>
                    </pic:spPr>
                  </pic:pic>
                </a:graphicData>
              </a:graphic>
            </wp:inline>
          </w:drawing>
        </w:r>
      </w:ins>
    </w:p>
    <w:p w14:paraId="6CD8A9BC" w14:textId="3E14928E" w:rsidR="005E3A1A" w:rsidRPr="00C6592D" w:rsidRDefault="005E3A1A">
      <w:pPr>
        <w:pStyle w:val="ListParagraph"/>
        <w:numPr>
          <w:ilvl w:val="0"/>
          <w:numId w:val="61"/>
        </w:numPr>
        <w:rPr>
          <w:ins w:id="1419" w:author="Veeresh Appasheb Ravadi (Mindtree Consulting PVT LTD)" w:date="2016-09-02T10:27:00Z"/>
          <w:rPrChange w:id="1420" w:author="Veeresh Appasheb Ravadi (Mindtree Consulting PVT LTD)" w:date="2016-09-06T09:08:00Z">
            <w:rPr>
              <w:ins w:id="1421" w:author="Veeresh Appasheb Ravadi (Mindtree Consulting PVT LTD)" w:date="2016-09-02T10:27:00Z"/>
              <w:highlight w:val="yellow"/>
            </w:rPr>
          </w:rPrChange>
        </w:rPr>
        <w:pPrChange w:id="1422" w:author="Veeresh Appasheb Ravadi (Mindtree Consulting PVT LTD)" w:date="2016-08-29T11:12:00Z">
          <w:pPr>
            <w:pStyle w:val="Heading2"/>
          </w:pPr>
        </w:pPrChange>
      </w:pPr>
      <w:ins w:id="1423" w:author="Veeresh Appasheb Ravadi (Mindtree Consulting PVT LTD)" w:date="2016-08-29T11:16:00Z">
        <w:r w:rsidRPr="004A4E23">
          <w:t xml:space="preserve">Approver </w:t>
        </w:r>
        <w:r w:rsidRPr="00C6592D">
          <w:rPr>
            <w:b/>
            <w:rPrChange w:id="1424" w:author="Veeresh Appasheb Ravadi (Mindtree Consulting PVT LTD)" w:date="2016-09-06T09:08:00Z">
              <w:rPr/>
            </w:rPrChange>
          </w:rPr>
          <w:t>Approves</w:t>
        </w:r>
      </w:ins>
      <w:ins w:id="1425" w:author="Veeresh Appasheb Ravadi (Mindtree Consulting PVT LTD)" w:date="2016-08-29T11:18:00Z">
        <w:r w:rsidR="00B71510" w:rsidRPr="00D55451">
          <w:t xml:space="preserve"> or </w:t>
        </w:r>
        <w:r w:rsidR="00B71510" w:rsidRPr="00C6592D">
          <w:rPr>
            <w:b/>
            <w:rPrChange w:id="1426" w:author="Veeresh Appasheb Ravadi (Mindtree Consulting PVT LTD)" w:date="2016-09-06T09:08:00Z">
              <w:rPr/>
            </w:rPrChange>
          </w:rPr>
          <w:t>Rejects</w:t>
        </w:r>
      </w:ins>
      <w:ins w:id="1427" w:author="Veeresh Appasheb Ravadi (Mindtree Consulting PVT LTD)" w:date="2016-08-29T11:16:00Z">
        <w:r w:rsidRPr="00D55451">
          <w:t xml:space="preserve"> the individual tickets</w:t>
        </w:r>
        <w:r w:rsidR="00B71510" w:rsidRPr="00D55451">
          <w:t xml:space="preserve"> depending the information provided.</w:t>
        </w:r>
      </w:ins>
    </w:p>
    <w:p w14:paraId="3647371D" w14:textId="31FC32F9" w:rsidR="00401CA7" w:rsidRPr="00C6592D" w:rsidRDefault="00401CA7">
      <w:pPr>
        <w:pStyle w:val="ListParagraph"/>
        <w:numPr>
          <w:ilvl w:val="0"/>
          <w:numId w:val="61"/>
        </w:numPr>
        <w:rPr>
          <w:ins w:id="1428" w:author="Veeresh Appasheb Ravadi (Mindtree Consulting PVT LTD)" w:date="2016-09-02T10:27:00Z"/>
          <w:rPrChange w:id="1429" w:author="Veeresh Appasheb Ravadi (Mindtree Consulting PVT LTD)" w:date="2016-09-06T09:08:00Z">
            <w:rPr>
              <w:ins w:id="1430" w:author="Veeresh Appasheb Ravadi (Mindtree Consulting PVT LTD)" w:date="2016-09-02T10:27:00Z"/>
              <w:highlight w:val="yellow"/>
            </w:rPr>
          </w:rPrChange>
        </w:rPr>
        <w:pPrChange w:id="1431" w:author="Veeresh Appasheb Ravadi (Mindtree Consulting PVT LTD)" w:date="2016-08-29T11:12:00Z">
          <w:pPr>
            <w:pStyle w:val="Heading2"/>
          </w:pPr>
        </w:pPrChange>
      </w:pPr>
      <w:ins w:id="1432" w:author="Veeresh Appasheb Ravadi (Mindtree Consulting PVT LTD)" w:date="2016-09-02T10:28:00Z">
        <w:r w:rsidRPr="00C6592D">
          <w:rPr>
            <w:rPrChange w:id="1433" w:author="Veeresh Appasheb Ravadi (Mindtree Consulting PVT LTD)" w:date="2016-09-06T09:08:00Z">
              <w:rPr>
                <w:highlight w:val="yellow"/>
              </w:rPr>
            </w:rPrChange>
          </w:rPr>
          <w:t>A</w:t>
        </w:r>
      </w:ins>
      <w:ins w:id="1434" w:author="Veeresh Appasheb Ravadi (Mindtree Consulting PVT LTD)" w:date="2016-09-02T10:27:00Z">
        <w:r w:rsidRPr="00C6592D">
          <w:rPr>
            <w:rPrChange w:id="1435" w:author="Veeresh Appasheb Ravadi (Mindtree Consulting PVT LTD)" w:date="2016-09-06T09:08:00Z">
              <w:rPr>
                <w:highlight w:val="yellow"/>
              </w:rPr>
            </w:rPrChange>
          </w:rPr>
          <w:t xml:space="preserve"> Success message will </w:t>
        </w:r>
      </w:ins>
      <w:ins w:id="1436" w:author="Veeresh Appasheb Ravadi (Mindtree Consulting PVT LTD)" w:date="2016-09-02T10:33:00Z">
        <w:r w:rsidR="002308E9" w:rsidRPr="00C6592D">
          <w:rPr>
            <w:rPrChange w:id="1437" w:author="Veeresh Appasheb Ravadi (Mindtree Consulting PVT LTD)" w:date="2016-09-06T09:08:00Z">
              <w:rPr>
                <w:highlight w:val="yellow"/>
              </w:rPr>
            </w:rPrChange>
          </w:rPr>
          <w:t xml:space="preserve">be </w:t>
        </w:r>
      </w:ins>
      <w:ins w:id="1438" w:author="Veeresh Appasheb Ravadi (Mindtree Consulting PVT LTD)" w:date="2016-09-02T10:27:00Z">
        <w:r w:rsidRPr="00C6592D">
          <w:rPr>
            <w:rPrChange w:id="1439" w:author="Veeresh Appasheb Ravadi (Mindtree Consulting PVT LTD)" w:date="2016-09-06T09:08:00Z">
              <w:rPr>
                <w:highlight w:val="yellow"/>
              </w:rPr>
            </w:rPrChange>
          </w:rPr>
          <w:t>displayed after the ticket is Approved.</w:t>
        </w:r>
      </w:ins>
    </w:p>
    <w:p w14:paraId="7400F228" w14:textId="39A3076A" w:rsidR="00401CA7" w:rsidRPr="00C6592D" w:rsidRDefault="00401CA7">
      <w:pPr>
        <w:ind w:left="720"/>
        <w:rPr>
          <w:ins w:id="1440" w:author="Veeresh Appasheb Ravadi (Mindtree Consulting PVT LTD)" w:date="2016-09-02T10:28:00Z"/>
          <w:rPrChange w:id="1441" w:author="Veeresh Appasheb Ravadi (Mindtree Consulting PVT LTD)" w:date="2016-09-06T09:08:00Z">
            <w:rPr>
              <w:ins w:id="1442" w:author="Veeresh Appasheb Ravadi (Mindtree Consulting PVT LTD)" w:date="2016-09-02T10:28:00Z"/>
              <w:highlight w:val="yellow"/>
            </w:rPr>
          </w:rPrChange>
        </w:rPr>
        <w:pPrChange w:id="1443" w:author="Veeresh Appasheb Ravadi (Mindtree Consulting PVT LTD)" w:date="2016-09-02T10:31:00Z">
          <w:pPr>
            <w:pStyle w:val="Heading2"/>
          </w:pPr>
        </w:pPrChange>
      </w:pPr>
    </w:p>
    <w:p w14:paraId="3E6051B0" w14:textId="3D7EF3D4" w:rsidR="00401CA7" w:rsidRPr="00D55451" w:rsidRDefault="0026284A">
      <w:pPr>
        <w:ind w:left="378"/>
        <w:rPr>
          <w:ins w:id="1444" w:author="Veeresh Appasheb Ravadi (Mindtree Consulting PVT LTD)" w:date="2016-08-29T11:16:00Z"/>
        </w:rPr>
        <w:pPrChange w:id="1445" w:author="Veeresh Appasheb Ravadi (Mindtree Consulting PVT LTD)" w:date="2016-09-02T10:27:00Z">
          <w:pPr>
            <w:pStyle w:val="Heading2"/>
          </w:pPr>
        </w:pPrChange>
      </w:pPr>
      <w:ins w:id="1446" w:author="Veeresh Appasheb Ravadi (Mindtree Consulting PVT LTD)" w:date="2016-10-05T09:45:00Z">
        <w:r>
          <w:rPr>
            <w:noProof/>
          </w:rPr>
          <w:drawing>
            <wp:inline distT="0" distB="0" distL="0" distR="0" wp14:anchorId="4A5CEEFF" wp14:editId="3110EDC0">
              <wp:extent cx="5638800" cy="2200275"/>
              <wp:effectExtent l="19050" t="19050" r="1905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8800" cy="2200275"/>
                      </a:xfrm>
                      <a:prstGeom prst="rect">
                        <a:avLst/>
                      </a:prstGeom>
                      <a:ln>
                        <a:solidFill>
                          <a:schemeClr val="bg1">
                            <a:lumMod val="75000"/>
                          </a:schemeClr>
                        </a:solidFill>
                      </a:ln>
                    </pic:spPr>
                  </pic:pic>
                </a:graphicData>
              </a:graphic>
            </wp:inline>
          </w:drawing>
        </w:r>
      </w:ins>
    </w:p>
    <w:p w14:paraId="6BF00BB4" w14:textId="117A0303" w:rsidR="00B71510" w:rsidRPr="004A4E23" w:rsidRDefault="00B71510">
      <w:pPr>
        <w:pStyle w:val="ListParagraph"/>
        <w:numPr>
          <w:ilvl w:val="0"/>
          <w:numId w:val="61"/>
        </w:numPr>
        <w:rPr>
          <w:ins w:id="1447" w:author="Veeresh Appasheb Ravadi (Mindtree Consulting PVT LTD)" w:date="2016-08-29T14:39:00Z"/>
        </w:rPr>
        <w:pPrChange w:id="1448" w:author="Veeresh Appasheb Ravadi (Mindtree Consulting PVT LTD)" w:date="2016-08-29T11:12:00Z">
          <w:pPr>
            <w:pStyle w:val="Heading2"/>
          </w:pPr>
        </w:pPrChange>
      </w:pPr>
      <w:ins w:id="1449" w:author="Veeresh Appasheb Ravadi (Mindtree Consulting PVT LTD)" w:date="2016-08-29T11:19:00Z">
        <w:r w:rsidRPr="004A4E23">
          <w:t>An email will be triggered to Requester, Approver and EMIE Champion with the status of the ticket.</w:t>
        </w:r>
      </w:ins>
    </w:p>
    <w:p w14:paraId="10D25552" w14:textId="1C345648" w:rsidR="007277BD" w:rsidRPr="00C6592D" w:rsidRDefault="007277BD">
      <w:pPr>
        <w:pStyle w:val="ListParagraph"/>
        <w:numPr>
          <w:ilvl w:val="0"/>
          <w:numId w:val="61"/>
        </w:numPr>
        <w:rPr>
          <w:ins w:id="1450" w:author="Veeresh Appasheb Ravadi (Mindtree Consulting PVT LTD)" w:date="2016-08-29T11:22:00Z"/>
          <w:rPrChange w:id="1451" w:author="Veeresh Appasheb Ravadi (Mindtree Consulting PVT LTD)" w:date="2016-09-06T09:08:00Z">
            <w:rPr>
              <w:ins w:id="1452" w:author="Veeresh Appasheb Ravadi (Mindtree Consulting PVT LTD)" w:date="2016-08-29T11:22:00Z"/>
            </w:rPr>
          </w:rPrChange>
        </w:rPr>
        <w:pPrChange w:id="1453" w:author="Veeresh Appasheb Ravadi (Mindtree Consulting PVT LTD)" w:date="2016-08-29T11:12:00Z">
          <w:pPr>
            <w:pStyle w:val="Heading2"/>
          </w:pPr>
        </w:pPrChange>
      </w:pPr>
      <w:ins w:id="1454" w:author="Veeresh Appasheb Ravadi (Mindtree Consulting PVT LTD)" w:date="2016-08-29T14:39:00Z">
        <w:r w:rsidRPr="00C6592D">
          <w:rPr>
            <w:rPrChange w:id="1455" w:author="Veeresh Appasheb Ravadi (Mindtree Consulting PVT LTD)" w:date="2016-09-06T09:08:00Z">
              <w:rPr/>
            </w:rPrChange>
          </w:rPr>
          <w:t xml:space="preserve">Approver can </w:t>
        </w:r>
      </w:ins>
      <w:ins w:id="1456" w:author="Veeresh Appasheb Ravadi (Mindtree Consulting PVT LTD)" w:date="2016-08-29T14:40:00Z">
        <w:r w:rsidRPr="00C6592D">
          <w:rPr>
            <w:rPrChange w:id="1457" w:author="Veeresh Appasheb Ravadi (Mindtree Consulting PVT LTD)" w:date="2016-09-06T09:08:00Z">
              <w:rPr/>
            </w:rPrChange>
          </w:rPr>
          <w:t xml:space="preserve">also </w:t>
        </w:r>
      </w:ins>
      <w:ins w:id="1458" w:author="Veeresh Appasheb Ravadi (Mindtree Consulting PVT LTD)" w:date="2016-08-29T14:39:00Z">
        <w:r w:rsidRPr="00C6592D">
          <w:rPr>
            <w:rPrChange w:id="1459" w:author="Veeresh Appasheb Ravadi (Mindtree Consulting PVT LTD)" w:date="2016-09-06T09:08:00Z">
              <w:rPr/>
            </w:rPrChange>
          </w:rPr>
          <w:t xml:space="preserve">navigate </w:t>
        </w:r>
      </w:ins>
      <w:ins w:id="1460" w:author="Veeresh Appasheb Ravadi (Mindtree Consulting PVT LTD)" w:date="2016-08-29T14:40:00Z">
        <w:r w:rsidRPr="00C6592D">
          <w:rPr>
            <w:rPrChange w:id="1461" w:author="Veeresh Appasheb Ravadi (Mindtree Consulting PVT LTD)" w:date="2016-09-06T09:08:00Z">
              <w:rPr/>
            </w:rPrChange>
          </w:rPr>
          <w:t xml:space="preserve">to </w:t>
        </w:r>
      </w:ins>
      <w:ins w:id="1462" w:author="Veeresh Appasheb Ravadi (Mindtree Consulting PVT LTD)" w:date="2016-08-29T14:39:00Z">
        <w:r w:rsidRPr="00C6592D">
          <w:rPr>
            <w:rPrChange w:id="1463" w:author="Veeresh Appasheb Ravadi (Mindtree Consulting PVT LTD)" w:date="2016-09-06T09:08:00Z">
              <w:rPr/>
            </w:rPrChange>
          </w:rPr>
          <w:t>other side menu</w:t>
        </w:r>
      </w:ins>
      <w:ins w:id="1464" w:author="Veeresh Appasheb Ravadi (Mindtree Consulting PVT LTD)" w:date="2016-08-29T14:40:00Z">
        <w:r w:rsidRPr="00C6592D">
          <w:rPr>
            <w:rPrChange w:id="1465" w:author="Veeresh Appasheb Ravadi (Mindtree Consulting PVT LTD)" w:date="2016-09-06T09:08:00Z">
              <w:rPr/>
            </w:rPrChange>
          </w:rPr>
          <w:t xml:space="preserve"> </w:t>
        </w:r>
      </w:ins>
      <w:ins w:id="1466" w:author="Veeresh Appasheb Ravadi (Mindtree Consulting PVT LTD)" w:date="2016-08-29T14:39:00Z">
        <w:r w:rsidRPr="00C6592D">
          <w:rPr>
            <w:rPrChange w:id="1467" w:author="Veeresh Appasheb Ravadi (Mindtree Consulting PVT LTD)" w:date="2016-09-06T09:08:00Z">
              <w:rPr/>
            </w:rPrChange>
          </w:rPr>
          <w:t xml:space="preserve">links </w:t>
        </w:r>
      </w:ins>
      <w:ins w:id="1468" w:author="Veeresh Appasheb Ravadi (Mindtree Consulting PVT LTD)" w:date="2016-08-29T14:40:00Z">
        <w:r w:rsidRPr="00C6592D">
          <w:rPr>
            <w:b/>
            <w:rPrChange w:id="1469" w:author="Veeresh Appasheb Ravadi (Mindtree Consulting PVT LTD)" w:date="2016-09-06T09:08:00Z">
              <w:rPr/>
            </w:rPrChange>
          </w:rPr>
          <w:t>IN PROGRESS</w:t>
        </w:r>
        <w:r w:rsidRPr="00D55451">
          <w:t xml:space="preserve">, </w:t>
        </w:r>
        <w:r w:rsidRPr="00C6592D">
          <w:rPr>
            <w:b/>
            <w:rPrChange w:id="1470" w:author="Veeresh Appasheb Ravadi (Mindtree Consulting PVT LTD)" w:date="2016-09-06T09:08:00Z">
              <w:rPr/>
            </w:rPrChange>
          </w:rPr>
          <w:t>CLOSED</w:t>
        </w:r>
        <w:r w:rsidRPr="00D55451">
          <w:t xml:space="preserve">, </w:t>
        </w:r>
        <w:r w:rsidRPr="00C6592D">
          <w:rPr>
            <w:b/>
            <w:rPrChange w:id="1471" w:author="Veeresh Appasheb Ravadi (Mindtree Consulting PVT LTD)" w:date="2016-09-06T09:08:00Z">
              <w:rPr/>
            </w:rPrChange>
          </w:rPr>
          <w:t>ROLLBACKS</w:t>
        </w:r>
        <w:r w:rsidRPr="00D55451">
          <w:t xml:space="preserve"> requests status of </w:t>
        </w:r>
      </w:ins>
      <w:ins w:id="1472" w:author="Veeresh Appasheb Ravadi (Mindtree Consulting PVT LTD)" w:date="2016-08-29T14:41:00Z">
        <w:r w:rsidRPr="00D55451">
          <w:t>respective</w:t>
        </w:r>
      </w:ins>
      <w:ins w:id="1473" w:author="Veeresh Appasheb Ravadi (Mindtree Consulting PVT LTD)" w:date="2016-08-29T14:40:00Z">
        <w:r w:rsidRPr="004A4E23">
          <w:t xml:space="preserve"> </w:t>
        </w:r>
      </w:ins>
      <w:ins w:id="1474" w:author="Veeresh Appasheb Ravadi (Mindtree Consulting PVT LTD)" w:date="2016-08-29T14:41:00Z">
        <w:r w:rsidRPr="004A4E23">
          <w:t>Group that approver belongs.</w:t>
        </w:r>
      </w:ins>
    </w:p>
    <w:p w14:paraId="3A6A37B1" w14:textId="77777777" w:rsidR="00B71510" w:rsidRPr="00C6592D" w:rsidRDefault="00B71510">
      <w:pPr>
        <w:rPr>
          <w:ins w:id="1475" w:author="Veeresh Appasheb Ravadi (Mindtree Consulting PVT LTD)" w:date="2016-08-29T11:12:00Z"/>
          <w:rPrChange w:id="1476" w:author="Veeresh Appasheb Ravadi (Mindtree Consulting PVT LTD)" w:date="2016-09-06T09:08:00Z">
            <w:rPr>
              <w:ins w:id="1477" w:author="Veeresh Appasheb Ravadi (Mindtree Consulting PVT LTD)" w:date="2016-08-29T11:12:00Z"/>
            </w:rPr>
          </w:rPrChange>
        </w:rPr>
        <w:pPrChange w:id="1478" w:author="Veeresh Appasheb Ravadi (Mindtree Consulting PVT LTD)" w:date="2016-08-29T11:22:00Z">
          <w:pPr>
            <w:pStyle w:val="Heading2"/>
          </w:pPr>
        </w:pPrChange>
      </w:pPr>
    </w:p>
    <w:p w14:paraId="35996D87" w14:textId="014AB0B4" w:rsidR="007427CB" w:rsidRPr="00C6592D" w:rsidRDefault="007427CB">
      <w:pPr>
        <w:rPr>
          <w:ins w:id="1479" w:author="Zbigniew Kukowski" w:date="2016-06-14T16:37:00Z"/>
          <w:rPrChange w:id="1480" w:author="Veeresh Appasheb Ravadi (Mindtree Consulting PVT LTD)" w:date="2016-09-06T09:08:00Z">
            <w:rPr>
              <w:ins w:id="1481" w:author="Zbigniew Kukowski" w:date="2016-06-14T16:37:00Z"/>
              <w:rFonts w:ascii="Segoe Pro Display" w:eastAsiaTheme="majorEastAsia" w:hAnsi="Segoe Pro Display" w:cstheme="majorBidi"/>
              <w:sz w:val="32"/>
              <w:szCs w:val="32"/>
            </w:rPr>
          </w:rPrChange>
        </w:rPr>
      </w:pPr>
    </w:p>
    <w:p w14:paraId="6E01CF7A" w14:textId="77777777" w:rsidR="007427CB" w:rsidRPr="00D55451" w:rsidRDefault="007427CB">
      <w:pPr>
        <w:pStyle w:val="Heading1"/>
        <w:numPr>
          <w:ilvl w:val="0"/>
          <w:numId w:val="0"/>
        </w:numPr>
        <w:ind w:left="540"/>
        <w:rPr>
          <w:ins w:id="1482" w:author="Kiran Sangal (Mindtree)" w:date="2016-06-30T14:28:00Z"/>
        </w:rPr>
        <w:pPrChange w:id="1483" w:author="Veeresh Appasheb Ravadi (Mindtree Consulting PVT LTD)" w:date="2016-09-06T12:40:00Z">
          <w:pPr/>
        </w:pPrChange>
      </w:pPr>
      <w:bookmarkStart w:id="1484" w:name="_Toc463445164"/>
      <w:ins w:id="1485" w:author="Kiran Sangal (Mindtree)" w:date="2016-06-30T14:28:00Z">
        <w:r w:rsidRPr="00D55451">
          <w:t>EMIE Champion Role</w:t>
        </w:r>
        <w:bookmarkEnd w:id="1484"/>
      </w:ins>
    </w:p>
    <w:p w14:paraId="568165F1" w14:textId="10303A0B" w:rsidR="007427CB" w:rsidRPr="00C6592D" w:rsidRDefault="00152F8A" w:rsidP="007427CB">
      <w:pPr>
        <w:rPr>
          <w:ins w:id="1486" w:author="Kiran Sangal (Mindtree)" w:date="2016-06-30T14:28:00Z"/>
        </w:rPr>
      </w:pPr>
      <w:ins w:id="1487" w:author="Kiran Sangal (Mindtree)" w:date="2016-06-30T14:28:00Z">
        <w:r w:rsidRPr="00C6592D">
          <w:t>The user of EMIE SS</w:t>
        </w:r>
        <w:r w:rsidR="007427CB" w:rsidRPr="00C6592D">
          <w:t xml:space="preserve">P with Requester role will be able to perform following operations: </w:t>
        </w:r>
      </w:ins>
    </w:p>
    <w:p w14:paraId="18810EC2" w14:textId="63892C46" w:rsidR="007427CB" w:rsidRPr="00C6592D" w:rsidRDefault="007427CB" w:rsidP="007427CB">
      <w:pPr>
        <w:pStyle w:val="ListParagraph"/>
        <w:numPr>
          <w:ilvl w:val="0"/>
          <w:numId w:val="51"/>
        </w:numPr>
        <w:rPr>
          <w:ins w:id="1488" w:author="Kiran Sangal (Mindtree)" w:date="2016-06-30T14:29:00Z"/>
        </w:rPr>
      </w:pPr>
      <w:ins w:id="1489" w:author="Kiran Sangal (Mindtree)" w:date="2016-06-30T14:29:00Z">
        <w:r w:rsidRPr="00C6592D">
          <w:t>Approve request</w:t>
        </w:r>
      </w:ins>
    </w:p>
    <w:p w14:paraId="3D30BAAC" w14:textId="189B4A60" w:rsidR="007427CB" w:rsidRPr="00C6592D" w:rsidRDefault="007427CB" w:rsidP="007427CB">
      <w:pPr>
        <w:pStyle w:val="ListParagraph"/>
        <w:numPr>
          <w:ilvl w:val="0"/>
          <w:numId w:val="51"/>
        </w:numPr>
        <w:rPr>
          <w:ins w:id="1490" w:author="Kiran Sangal (Mindtree)" w:date="2016-06-30T14:28:00Z"/>
        </w:rPr>
      </w:pPr>
      <w:ins w:id="1491" w:author="Kiran Sangal (Mindtree)" w:date="2016-06-30T14:28:00Z">
        <w:r w:rsidRPr="00C6592D">
          <w:t xml:space="preserve">Create Request, validate site with pre-production environment, rollback in case of failure, send request for approval. </w:t>
        </w:r>
      </w:ins>
    </w:p>
    <w:p w14:paraId="11763673" w14:textId="77777777" w:rsidR="007427CB" w:rsidRPr="00C6592D" w:rsidRDefault="007427CB" w:rsidP="007427CB">
      <w:pPr>
        <w:pStyle w:val="ListParagraph"/>
        <w:numPr>
          <w:ilvl w:val="0"/>
          <w:numId w:val="51"/>
        </w:numPr>
        <w:rPr>
          <w:ins w:id="1492" w:author="Kiran Sangal (Mindtree)" w:date="2016-06-30T14:28:00Z"/>
        </w:rPr>
      </w:pPr>
      <w:ins w:id="1493" w:author="Kiran Sangal (Mindtree)" w:date="2016-06-30T14:28:00Z">
        <w:r w:rsidRPr="00C6592D">
          <w:t>View requests created by himself</w:t>
        </w:r>
      </w:ins>
    </w:p>
    <w:p w14:paraId="7F1384B5" w14:textId="77777777" w:rsidR="007427CB" w:rsidRPr="00C6592D" w:rsidRDefault="007427CB" w:rsidP="007427CB">
      <w:pPr>
        <w:pStyle w:val="ListParagraph"/>
        <w:numPr>
          <w:ilvl w:val="0"/>
          <w:numId w:val="51"/>
        </w:numPr>
        <w:rPr>
          <w:ins w:id="1494" w:author="Kiran Sangal (Mindtree)" w:date="2016-06-30T14:28:00Z"/>
        </w:rPr>
      </w:pPr>
      <w:ins w:id="1495" w:author="Kiran Sangal (Mindtree)" w:date="2016-06-30T14:28:00Z">
        <w:r w:rsidRPr="00C6592D">
          <w:t>Trigger a production change on request approval</w:t>
        </w:r>
      </w:ins>
    </w:p>
    <w:p w14:paraId="2AD71708" w14:textId="03C4F71C" w:rsidR="007427CB" w:rsidRPr="00C6592D" w:rsidRDefault="007427CB" w:rsidP="007427CB">
      <w:pPr>
        <w:pStyle w:val="ListParagraph"/>
        <w:numPr>
          <w:ilvl w:val="0"/>
          <w:numId w:val="51"/>
        </w:numPr>
        <w:rPr>
          <w:ins w:id="1496" w:author="Kiran Sangal (Mindtree)" w:date="2016-07-01T13:37:00Z"/>
        </w:rPr>
      </w:pPr>
      <w:ins w:id="1497" w:author="Kiran Sangal (Mindtree)" w:date="2016-06-30T14:28:00Z">
        <w:r w:rsidRPr="00C6592D">
          <w:t>Sign</w:t>
        </w:r>
        <w:del w:id="1498" w:author="Veeresh Appasheb Ravadi (Mindtree Consulting PVT LTD)" w:date="2016-10-05T15:44:00Z">
          <w:r w:rsidRPr="00C6592D" w:rsidDel="002E1B1B">
            <w:delText>ed</w:delText>
          </w:r>
        </w:del>
        <w:r w:rsidRPr="00C6592D">
          <w:t xml:space="preserve"> off request and close</w:t>
        </w:r>
      </w:ins>
    </w:p>
    <w:p w14:paraId="0DF83D97" w14:textId="73BE2650" w:rsidR="00951616" w:rsidRPr="00C6592D" w:rsidRDefault="00951616" w:rsidP="007427CB">
      <w:pPr>
        <w:pStyle w:val="ListParagraph"/>
        <w:numPr>
          <w:ilvl w:val="0"/>
          <w:numId w:val="51"/>
        </w:numPr>
        <w:rPr>
          <w:ins w:id="1499" w:author="Kiran Sangal (Mindtree)" w:date="2016-07-01T13:39:00Z"/>
        </w:rPr>
      </w:pPr>
      <w:ins w:id="1500" w:author="Kiran Sangal (Mindtree)" w:date="2016-07-01T13:39:00Z">
        <w:r w:rsidRPr="00C6592D">
          <w:t>User Management: Add User, Assign roles, approve registrations</w:t>
        </w:r>
      </w:ins>
    </w:p>
    <w:p w14:paraId="76BCC415" w14:textId="47A3AFE3" w:rsidR="00951616" w:rsidRPr="00C6592D" w:rsidRDefault="00951616" w:rsidP="007427CB">
      <w:pPr>
        <w:pStyle w:val="ListParagraph"/>
        <w:numPr>
          <w:ilvl w:val="0"/>
          <w:numId w:val="51"/>
        </w:numPr>
        <w:rPr>
          <w:ins w:id="1501" w:author="Kiran Sangal (Mindtree)" w:date="2016-07-01T13:40:00Z"/>
        </w:rPr>
      </w:pPr>
      <w:ins w:id="1502" w:author="Kiran Sangal (Mindtree)" w:date="2016-07-01T13:40:00Z">
        <w:del w:id="1503" w:author="Veeresh Appasheb Ravadi (Mindtree Consulting PVT LTD)" w:date="2016-10-05T15:25:00Z">
          <w:r w:rsidRPr="00C6592D" w:rsidDel="008F780B">
            <w:delText>Configurations</w:delText>
          </w:r>
        </w:del>
      </w:ins>
      <w:ins w:id="1504" w:author="Veeresh Appasheb Ravadi (Mindtree Consulting PVT LTD)" w:date="2016-10-05T15:25:00Z">
        <w:r w:rsidR="008F780B">
          <w:t>Settings</w:t>
        </w:r>
      </w:ins>
      <w:ins w:id="1505" w:author="Kiran Sangal (Mindtree)" w:date="2016-07-01T13:40:00Z">
        <w:r w:rsidRPr="00C6592D">
          <w:t>: Set Fr</w:t>
        </w:r>
        <w:r w:rsidR="00325311" w:rsidRPr="00C6592D">
          <w:t xml:space="preserve">eeze Schedule, Set </w:t>
        </w:r>
        <w:del w:id="1506" w:author="Veeresh Appasheb Ravadi (Mindtree Consulting PVT LTD)" w:date="2016-10-05T13:54:00Z">
          <w:r w:rsidR="00325311" w:rsidRPr="00C6592D" w:rsidDel="0084627B">
            <w:delText>Sandbox</w:delText>
          </w:r>
        </w:del>
      </w:ins>
      <w:ins w:id="1507" w:author="Veeresh Appasheb Ravadi (Mindtree Consulting PVT LTD)" w:date="2016-10-05T13:54:00Z">
        <w:r w:rsidR="0084627B">
          <w:t>Pre-production</w:t>
        </w:r>
      </w:ins>
      <w:ins w:id="1508" w:author="Kiran Sangal (Mindtree)" w:date="2016-08-25T15:48:00Z">
        <w:r w:rsidR="00325311" w:rsidRPr="00C6592D">
          <w:t xml:space="preserve">, </w:t>
        </w:r>
      </w:ins>
      <w:ins w:id="1509" w:author="Kiran Sangal (Mindtree)" w:date="2016-07-01T13:40:00Z">
        <w:r w:rsidR="00325311" w:rsidRPr="00C6592D">
          <w:t>P</w:t>
        </w:r>
        <w:r w:rsidRPr="00C6592D">
          <w:t>roduction XML Site path</w:t>
        </w:r>
      </w:ins>
      <w:ins w:id="1510" w:author="Kiran Sangal (Mindtree)" w:date="2016-08-25T15:48:00Z">
        <w:r w:rsidR="00325311" w:rsidRPr="00C6592D">
          <w:t xml:space="preserve">, </w:t>
        </w:r>
      </w:ins>
      <w:ins w:id="1511" w:author="Kiran Sangal (Mindtree)" w:date="2016-08-25T15:49:00Z">
        <w:r w:rsidR="00325311" w:rsidRPr="00C6592D">
          <w:t xml:space="preserve">Attachment </w:t>
        </w:r>
      </w:ins>
      <w:ins w:id="1512" w:author="Kiran Sangal (Mindtree)" w:date="2016-08-25T15:48:00Z">
        <w:r w:rsidR="00325311" w:rsidRPr="00C6592D">
          <w:t>upload</w:t>
        </w:r>
      </w:ins>
      <w:ins w:id="1513" w:author="Kiran Sangal (Mindtree)" w:date="2016-08-25T15:49:00Z">
        <w:r w:rsidR="00325311" w:rsidRPr="00C6592D">
          <w:t xml:space="preserve"> location etc.</w:t>
        </w:r>
      </w:ins>
    </w:p>
    <w:p w14:paraId="46EBC062" w14:textId="77777777" w:rsidR="00A96FF8" w:rsidRPr="00C6592D" w:rsidRDefault="00951616" w:rsidP="007427CB">
      <w:pPr>
        <w:pStyle w:val="ListParagraph"/>
        <w:numPr>
          <w:ilvl w:val="0"/>
          <w:numId w:val="51"/>
        </w:numPr>
        <w:rPr>
          <w:ins w:id="1514" w:author="Kiran Sangal (Mindtree)" w:date="2016-07-01T13:41:00Z"/>
        </w:rPr>
      </w:pPr>
      <w:ins w:id="1515" w:author="Kiran Sangal (Mindtree)" w:date="2016-07-01T13:40:00Z">
        <w:r w:rsidRPr="00C6592D">
          <w:t>Standalone Tool: All features of Standalone tool</w:t>
        </w:r>
      </w:ins>
    </w:p>
    <w:p w14:paraId="46A64552" w14:textId="765BAB36" w:rsidR="00951616" w:rsidRPr="00C6592D" w:rsidRDefault="00A96FF8" w:rsidP="007427CB">
      <w:pPr>
        <w:pStyle w:val="ListParagraph"/>
        <w:numPr>
          <w:ilvl w:val="0"/>
          <w:numId w:val="51"/>
        </w:numPr>
        <w:rPr>
          <w:ins w:id="1516" w:author="Veeresh Appasheb Ravadi (Mindtree Consulting PVT LTD)" w:date="2016-08-29T11:22:00Z"/>
        </w:rPr>
      </w:pPr>
      <w:ins w:id="1517" w:author="Kiran Sangal (Mindtree)" w:date="2016-07-01T13:41:00Z">
        <w:r w:rsidRPr="00C6592D">
          <w:t>Reports: View all Reports</w:t>
        </w:r>
      </w:ins>
      <w:ins w:id="1518" w:author="Kiran Sangal (Mindtree)" w:date="2016-07-01T13:40:00Z">
        <w:r w:rsidR="00951616" w:rsidRPr="00C6592D">
          <w:t xml:space="preserve"> </w:t>
        </w:r>
      </w:ins>
    </w:p>
    <w:p w14:paraId="35C435C5" w14:textId="77777777" w:rsidR="00E13E44" w:rsidRPr="00D55451" w:rsidRDefault="00E13E44">
      <w:pPr>
        <w:rPr>
          <w:ins w:id="1519" w:author="Kiran Sangal (Mindtree)" w:date="2016-06-30T14:28:00Z"/>
        </w:rPr>
        <w:pPrChange w:id="1520" w:author="Veeresh Appasheb Ravadi (Mindtree Consulting PVT LTD)" w:date="2016-08-29T11:22:00Z">
          <w:pPr>
            <w:pStyle w:val="ListParagraph"/>
            <w:numPr>
              <w:numId w:val="51"/>
            </w:numPr>
            <w:ind w:left="900"/>
          </w:pPr>
        </w:pPrChange>
      </w:pPr>
    </w:p>
    <w:p w14:paraId="15ADCC6C" w14:textId="7883F696" w:rsidR="00E13E44" w:rsidRPr="00C6592D" w:rsidRDefault="00E13E44" w:rsidP="00E13E44">
      <w:pPr>
        <w:pStyle w:val="Heading2"/>
        <w:ind w:left="990" w:hanging="612"/>
        <w:rPr>
          <w:ins w:id="1521" w:author="Veeresh Appasheb Ravadi (Mindtree Consulting PVT LTD)" w:date="2016-08-29T14:33:00Z"/>
          <w:szCs w:val="28"/>
        </w:rPr>
      </w:pPr>
      <w:ins w:id="1522" w:author="Veeresh Appasheb Ravadi (Mindtree Consulting PVT LTD)" w:date="2016-08-29T11:22:00Z">
        <w:r w:rsidRPr="00C6592D">
          <w:rPr>
            <w:szCs w:val="28"/>
          </w:rPr>
          <w:t>UC</w:t>
        </w:r>
      </w:ins>
      <w:ins w:id="1523" w:author="Veeresh Appasheb Ravadi (Mindtree Consulting PVT LTD)" w:date="2016-08-29T11:23:00Z">
        <w:r w:rsidRPr="00C6592D">
          <w:rPr>
            <w:szCs w:val="28"/>
          </w:rPr>
          <w:t>5</w:t>
        </w:r>
      </w:ins>
      <w:ins w:id="1524" w:author="Veeresh Appasheb Ravadi (Mindtree Consulting PVT LTD)" w:date="2016-08-29T11:22:00Z">
        <w:r w:rsidRPr="00C6592D">
          <w:rPr>
            <w:szCs w:val="28"/>
          </w:rPr>
          <w:t xml:space="preserve">: </w:t>
        </w:r>
      </w:ins>
      <w:ins w:id="1525" w:author="Veeresh Appasheb Ravadi (Mindtree Consulting PVT LTD)" w:date="2016-08-29T11:23:00Z">
        <w:r w:rsidRPr="00C6592D">
          <w:rPr>
            <w:noProof/>
            <w:rPrChange w:id="1526" w:author="Veeresh Appasheb Ravadi (Mindtree Consulting PVT LTD)" w:date="2016-09-06T09:08:00Z">
              <w:rPr>
                <w:b/>
                <w:noProof/>
              </w:rPr>
            </w:rPrChange>
          </w:rPr>
          <w:t xml:space="preserve">Rolls back changes on </w:t>
        </w:r>
      </w:ins>
      <w:ins w:id="1527" w:author="Veeresh Appasheb Ravadi (Mindtree Consulting PVT LTD)" w:date="2016-10-05T13:55:00Z">
        <w:r w:rsidR="0084627B">
          <w:rPr>
            <w:noProof/>
          </w:rPr>
          <w:t>Pre-Production</w:t>
        </w:r>
      </w:ins>
      <w:ins w:id="1528" w:author="Veeresh Appasheb Ravadi (Mindtree Consulting PVT LTD)" w:date="2016-08-29T11:23:00Z">
        <w:r w:rsidRPr="00C6592D">
          <w:rPr>
            <w:noProof/>
            <w:rPrChange w:id="1529" w:author="Veeresh Appasheb Ravadi (Mindtree Consulting PVT LTD)" w:date="2016-09-06T09:08:00Z">
              <w:rPr>
                <w:b/>
                <w:noProof/>
              </w:rPr>
            </w:rPrChange>
          </w:rPr>
          <w:t xml:space="preserve"> on failures and closes request</w:t>
        </w:r>
      </w:ins>
      <w:ins w:id="1530" w:author="Veeresh Appasheb Ravadi (Mindtree Consulting PVT LTD)" w:date="2016-08-29T11:22:00Z">
        <w:r w:rsidRPr="00C6592D">
          <w:rPr>
            <w:szCs w:val="28"/>
          </w:rPr>
          <w:t>.</w:t>
        </w:r>
      </w:ins>
    </w:p>
    <w:p w14:paraId="447D1CE9" w14:textId="2882EC90" w:rsidR="007277BD" w:rsidRDefault="00783EAB">
      <w:pPr>
        <w:pStyle w:val="ListParagraph"/>
        <w:numPr>
          <w:ilvl w:val="0"/>
          <w:numId w:val="71"/>
        </w:numPr>
        <w:rPr>
          <w:ins w:id="1531" w:author="Veeresh Appasheb Ravadi (Mindtree Consulting PVT LTD)" w:date="2016-09-06T10:01:00Z"/>
          <w:color w:val="auto"/>
        </w:rPr>
        <w:pPrChange w:id="1532" w:author="Veeresh Appasheb Ravadi (Mindtree Consulting PVT LTD)" w:date="2016-09-06T10:01:00Z">
          <w:pPr>
            <w:pStyle w:val="Heading2"/>
            <w:ind w:left="990" w:hanging="612"/>
          </w:pPr>
        </w:pPrChange>
      </w:pPr>
      <w:ins w:id="1533" w:author="Veeresh Appasheb Ravadi (Mindtree Consulting PVT LTD)" w:date="2016-09-06T10:01:00Z">
        <w:r>
          <w:rPr>
            <w:color w:val="auto"/>
          </w:rPr>
          <w:t xml:space="preserve">If the verification fails on the </w:t>
        </w:r>
      </w:ins>
      <w:ins w:id="1534" w:author="Veeresh Appasheb Ravadi (Mindtree Consulting PVT LTD)" w:date="2016-10-05T13:56:00Z">
        <w:r w:rsidR="0084627B">
          <w:rPr>
            <w:color w:val="auto"/>
          </w:rPr>
          <w:t>pre-production</w:t>
        </w:r>
      </w:ins>
      <w:ins w:id="1535" w:author="Veeresh Appasheb Ravadi (Mindtree Consulting PVT LTD)" w:date="2016-09-06T10:01:00Z">
        <w:r>
          <w:rPr>
            <w:color w:val="auto"/>
          </w:rPr>
          <w:t>, user can report the issue details on portal.</w:t>
        </w:r>
      </w:ins>
    </w:p>
    <w:p w14:paraId="0D65FB16" w14:textId="35AA6314" w:rsidR="00783EAB" w:rsidRDefault="00783EAB">
      <w:pPr>
        <w:pStyle w:val="ListParagraph"/>
        <w:numPr>
          <w:ilvl w:val="0"/>
          <w:numId w:val="71"/>
        </w:numPr>
        <w:rPr>
          <w:ins w:id="1536" w:author="Veeresh Appasheb Ravadi (Mindtree Consulting PVT LTD)" w:date="2016-09-06T10:02:00Z"/>
          <w:color w:val="auto"/>
        </w:rPr>
        <w:pPrChange w:id="1537" w:author="Veeresh Appasheb Ravadi (Mindtree Consulting PVT LTD)" w:date="2016-09-06T10:01:00Z">
          <w:pPr>
            <w:pStyle w:val="Heading2"/>
            <w:ind w:left="990" w:hanging="612"/>
          </w:pPr>
        </w:pPrChange>
      </w:pPr>
      <w:ins w:id="1538" w:author="Veeresh Appasheb Ravadi (Mindtree Consulting PVT LTD)" w:date="2016-09-06T10:01:00Z">
        <w:r>
          <w:rPr>
            <w:color w:val="auto"/>
          </w:rPr>
          <w:t xml:space="preserve">Under </w:t>
        </w:r>
      </w:ins>
      <w:ins w:id="1539" w:author="Veeresh Appasheb Ravadi (Mindtree Consulting PVT LTD)" w:date="2016-10-05T13:56:00Z">
        <w:r w:rsidR="0084627B">
          <w:rPr>
            <w:color w:val="auto"/>
          </w:rPr>
          <w:t xml:space="preserve">Pre-Production </w:t>
        </w:r>
      </w:ins>
      <w:ins w:id="1540" w:author="Veeresh Appasheb Ravadi (Mindtree Consulting PVT LTD)" w:date="2016-10-05T13:57:00Z">
        <w:r w:rsidR="0084627B">
          <w:rPr>
            <w:color w:val="auto"/>
          </w:rPr>
          <w:t>verification</w:t>
        </w:r>
      </w:ins>
      <w:ins w:id="1541" w:author="Veeresh Appasheb Ravadi (Mindtree Consulting PVT LTD)" w:date="2016-09-06T10:01:00Z">
        <w:r>
          <w:rPr>
            <w:color w:val="auto"/>
          </w:rPr>
          <w:t xml:space="preserve"> page</w:t>
        </w:r>
      </w:ins>
      <w:ins w:id="1542" w:author="Veeresh Appasheb Ravadi (Mindtree Consulting PVT LTD)" w:date="2016-09-06T10:02:00Z">
        <w:r>
          <w:rPr>
            <w:color w:val="auto"/>
          </w:rPr>
          <w:t>, select the FAILED checkbox.</w:t>
        </w:r>
      </w:ins>
    </w:p>
    <w:p w14:paraId="354A07D5" w14:textId="3B9A93F0" w:rsidR="00783EAB" w:rsidRDefault="00783EAB">
      <w:pPr>
        <w:pStyle w:val="ListParagraph"/>
        <w:numPr>
          <w:ilvl w:val="0"/>
          <w:numId w:val="71"/>
        </w:numPr>
        <w:rPr>
          <w:ins w:id="1543" w:author="Veeresh Appasheb Ravadi (Mindtree Consulting PVT LTD)" w:date="2016-09-06T12:15:00Z"/>
          <w:color w:val="auto"/>
        </w:rPr>
        <w:pPrChange w:id="1544" w:author="Veeresh Appasheb Ravadi (Mindtree Consulting PVT LTD)" w:date="2016-09-06T10:01:00Z">
          <w:pPr>
            <w:pStyle w:val="Heading2"/>
            <w:ind w:left="990" w:hanging="612"/>
          </w:pPr>
        </w:pPrChange>
      </w:pPr>
      <w:ins w:id="1545" w:author="Veeresh Appasheb Ravadi (Mindtree Consulting PVT LTD)" w:date="2016-09-06T10:02:00Z">
        <w:r>
          <w:rPr>
            <w:color w:val="auto"/>
          </w:rPr>
          <w:t xml:space="preserve">Attach the issue snapshots or any supportive docs and mention the </w:t>
        </w:r>
      </w:ins>
      <w:ins w:id="1546" w:author="Veeresh Appasheb Ravadi (Mindtree Consulting PVT LTD)" w:date="2016-09-06T12:13:00Z">
        <w:r w:rsidR="00017ADA">
          <w:rPr>
            <w:color w:val="auto"/>
          </w:rPr>
          <w:t>issue details.</w:t>
        </w:r>
      </w:ins>
    </w:p>
    <w:p w14:paraId="342A33AF" w14:textId="61315C72" w:rsidR="00017ADA" w:rsidRDefault="00017ADA">
      <w:pPr>
        <w:pStyle w:val="ListParagraph"/>
        <w:numPr>
          <w:ilvl w:val="0"/>
          <w:numId w:val="71"/>
        </w:numPr>
        <w:rPr>
          <w:ins w:id="1547" w:author="Veeresh Appasheb Ravadi (Mindtree Consulting PVT LTD)" w:date="2016-09-06T12:16:00Z"/>
          <w:color w:val="auto"/>
        </w:rPr>
        <w:pPrChange w:id="1548" w:author="Veeresh Appasheb Ravadi (Mindtree Consulting PVT LTD)" w:date="2016-09-06T10:01:00Z">
          <w:pPr>
            <w:pStyle w:val="Heading2"/>
            <w:ind w:left="990" w:hanging="612"/>
          </w:pPr>
        </w:pPrChange>
      </w:pPr>
      <w:ins w:id="1549" w:author="Veeresh Appasheb Ravadi (Mindtree Consulting PVT LTD)" w:date="2016-09-06T12:16:00Z">
        <w:r>
          <w:rPr>
            <w:color w:val="auto"/>
          </w:rPr>
          <w:t>Click on Send Failure Details to send the details to EMIE Champion.</w:t>
        </w:r>
      </w:ins>
    </w:p>
    <w:p w14:paraId="3DB47541" w14:textId="06F396A7" w:rsidR="00017ADA" w:rsidRDefault="00017ADA">
      <w:pPr>
        <w:pStyle w:val="ListParagraph"/>
        <w:numPr>
          <w:ilvl w:val="0"/>
          <w:numId w:val="71"/>
        </w:numPr>
        <w:rPr>
          <w:ins w:id="1550" w:author="Veeresh Appasheb Ravadi (Mindtree Consulting PVT LTD)" w:date="2016-09-13T10:20:00Z"/>
          <w:color w:val="auto"/>
        </w:rPr>
        <w:pPrChange w:id="1551" w:author="Veeresh Appasheb Ravadi (Mindtree Consulting PVT LTD)" w:date="2016-09-06T10:01:00Z">
          <w:pPr>
            <w:pStyle w:val="Heading2"/>
            <w:ind w:left="990" w:hanging="612"/>
          </w:pPr>
        </w:pPrChange>
      </w:pPr>
      <w:ins w:id="1552" w:author="Veeresh Appasheb Ravadi (Mindtree Consulting PVT LTD)" w:date="2016-09-06T12:16:00Z">
        <w:r>
          <w:rPr>
            <w:color w:val="auto"/>
          </w:rPr>
          <w:t xml:space="preserve">Click on Rollback button to roll back the changes in </w:t>
        </w:r>
      </w:ins>
      <w:ins w:id="1553" w:author="Veeresh Appasheb Ravadi (Mindtree Consulting PVT LTD)" w:date="2016-10-05T13:57:00Z">
        <w:r w:rsidR="0084627B">
          <w:rPr>
            <w:color w:val="auto"/>
          </w:rPr>
          <w:t>pre-production</w:t>
        </w:r>
      </w:ins>
      <w:ins w:id="1554" w:author="Veeresh Appasheb Ravadi (Mindtree Consulting PVT LTD)" w:date="2016-09-06T12:16:00Z">
        <w:r>
          <w:rPr>
            <w:color w:val="auto"/>
          </w:rPr>
          <w:t>.</w:t>
        </w:r>
      </w:ins>
    </w:p>
    <w:p w14:paraId="12F57C6A" w14:textId="39542298" w:rsidR="00503203" w:rsidRDefault="00503203">
      <w:pPr>
        <w:pStyle w:val="ListParagraph"/>
        <w:numPr>
          <w:ilvl w:val="0"/>
          <w:numId w:val="71"/>
        </w:numPr>
        <w:rPr>
          <w:ins w:id="1555" w:author="Veeresh Appasheb Ravadi (Mindtree Consulting PVT LTD)" w:date="2016-09-13T10:21:00Z"/>
          <w:color w:val="auto"/>
        </w:rPr>
        <w:pPrChange w:id="1556" w:author="Veeresh Appasheb Ravadi (Mindtree Consulting PVT LTD)" w:date="2016-09-06T10:01:00Z">
          <w:pPr>
            <w:pStyle w:val="Heading2"/>
            <w:ind w:left="990" w:hanging="612"/>
          </w:pPr>
        </w:pPrChange>
      </w:pPr>
      <w:ins w:id="1557" w:author="Veeresh Appasheb Ravadi (Mindtree Consulting PVT LTD)" w:date="2016-09-13T10:20:00Z">
        <w:r>
          <w:rPr>
            <w:color w:val="auto"/>
          </w:rPr>
          <w:t xml:space="preserve">Once request is </w:t>
        </w:r>
      </w:ins>
      <w:ins w:id="1558" w:author="Veeresh Appasheb Ravadi (Mindtree Consulting PVT LTD)" w:date="2016-09-16T09:41:00Z">
        <w:r w:rsidR="0085526E">
          <w:rPr>
            <w:color w:val="auto"/>
          </w:rPr>
          <w:t>Rolled back</w:t>
        </w:r>
      </w:ins>
      <w:ins w:id="1559" w:author="Veeresh Appasheb Ravadi (Mindtree Consulting PVT LTD)" w:date="2016-09-13T10:20:00Z">
        <w:r>
          <w:rPr>
            <w:color w:val="auto"/>
          </w:rPr>
          <w:t xml:space="preserve"> on </w:t>
        </w:r>
      </w:ins>
      <w:ins w:id="1560" w:author="Veeresh Appasheb Ravadi (Mindtree Consulting PVT LTD)" w:date="2016-10-05T13:57:00Z">
        <w:r w:rsidR="0084627B">
          <w:rPr>
            <w:color w:val="auto"/>
          </w:rPr>
          <w:t>pre-production</w:t>
        </w:r>
      </w:ins>
      <w:ins w:id="1561" w:author="Veeresh Appasheb Ravadi (Mindtree Consulting PVT LTD)" w:date="2016-09-13T10:20:00Z">
        <w:r>
          <w:rPr>
            <w:color w:val="auto"/>
          </w:rPr>
          <w:t xml:space="preserve">, requester will be </w:t>
        </w:r>
      </w:ins>
      <w:ins w:id="1562" w:author="Veeresh Appasheb Ravadi (Mindtree Consulting PVT LTD)" w:date="2016-09-13T10:22:00Z">
        <w:r>
          <w:rPr>
            <w:color w:val="auto"/>
          </w:rPr>
          <w:t>navigating</w:t>
        </w:r>
      </w:ins>
      <w:ins w:id="1563" w:author="Veeresh Appasheb Ravadi (Mindtree Consulting PVT LTD)" w:date="2016-09-13T10:20:00Z">
        <w:r>
          <w:rPr>
            <w:color w:val="auto"/>
          </w:rPr>
          <w:t xml:space="preserve"> to data entry page</w:t>
        </w:r>
      </w:ins>
      <w:ins w:id="1564" w:author="Veeresh Appasheb Ravadi (Mindtree Consulting PVT LTD)" w:date="2016-09-13T10:21:00Z">
        <w:r>
          <w:rPr>
            <w:color w:val="auto"/>
          </w:rPr>
          <w:t>.</w:t>
        </w:r>
      </w:ins>
    </w:p>
    <w:p w14:paraId="05E59A88" w14:textId="1FD19801" w:rsidR="00503203" w:rsidRDefault="00503203">
      <w:pPr>
        <w:pStyle w:val="ListParagraph"/>
        <w:numPr>
          <w:ilvl w:val="0"/>
          <w:numId w:val="71"/>
        </w:numPr>
        <w:rPr>
          <w:ins w:id="1565" w:author="Veeresh Appasheb Ravadi (Mindtree Consulting PVT LTD)" w:date="2016-09-06T12:17:00Z"/>
          <w:color w:val="auto"/>
        </w:rPr>
        <w:pPrChange w:id="1566" w:author="Veeresh Appasheb Ravadi (Mindtree Consulting PVT LTD)" w:date="2016-09-06T10:01:00Z">
          <w:pPr>
            <w:pStyle w:val="Heading2"/>
            <w:ind w:left="990" w:hanging="612"/>
          </w:pPr>
        </w:pPrChange>
      </w:pPr>
      <w:ins w:id="1567" w:author="Veeresh Appasheb Ravadi (Mindtree Consulting PVT LTD)" w:date="2016-09-13T10:21:00Z">
        <w:r>
          <w:rPr>
            <w:color w:val="auto"/>
          </w:rPr>
          <w:t>Click on Edit</w:t>
        </w:r>
      </w:ins>
      <w:ins w:id="1568" w:author="Veeresh Appasheb Ravadi (Mindtree Consulting PVT LTD)" w:date="2016-09-13T10:20:00Z">
        <w:r>
          <w:rPr>
            <w:color w:val="auto"/>
          </w:rPr>
          <w:t xml:space="preserve"> and </w:t>
        </w:r>
      </w:ins>
      <w:ins w:id="1569" w:author="Veeresh Appasheb Ravadi (Mindtree Consulting PVT LTD)" w:date="2016-09-13T10:21:00Z">
        <w:r>
          <w:rPr>
            <w:color w:val="auto"/>
          </w:rPr>
          <w:t>modify</w:t>
        </w:r>
      </w:ins>
      <w:ins w:id="1570" w:author="Veeresh Appasheb Ravadi (Mindtree Consulting PVT LTD)" w:date="2016-09-13T10:20:00Z">
        <w:r>
          <w:rPr>
            <w:color w:val="auto"/>
          </w:rPr>
          <w:t xml:space="preserve"> the data fields. Resubmit </w:t>
        </w:r>
      </w:ins>
      <w:ins w:id="1571" w:author="Veeresh Appasheb Ravadi (Mindtree Consulting PVT LTD)" w:date="2016-09-13T10:21:00Z">
        <w:r>
          <w:rPr>
            <w:color w:val="auto"/>
          </w:rPr>
          <w:t xml:space="preserve">the ticket by clicking </w:t>
        </w:r>
        <w:r w:rsidRPr="00503203">
          <w:rPr>
            <w:b/>
            <w:color w:val="auto"/>
            <w:rPrChange w:id="1572" w:author="Veeresh Appasheb Ravadi (Mindtree Consulting PVT LTD)" w:date="2016-09-13T10:21:00Z">
              <w:rPr>
                <w:color w:val="auto"/>
              </w:rPr>
            </w:rPrChange>
          </w:rPr>
          <w:t>Save and Proceed</w:t>
        </w:r>
      </w:ins>
      <w:ins w:id="1573" w:author="Veeresh Appasheb Ravadi (Mindtree Consulting PVT LTD)" w:date="2016-09-16T09:41:00Z">
        <w:r w:rsidR="0085526E">
          <w:rPr>
            <w:b/>
            <w:color w:val="auto"/>
          </w:rPr>
          <w:t>.</w:t>
        </w:r>
      </w:ins>
    </w:p>
    <w:p w14:paraId="55FEF23B" w14:textId="7036034B" w:rsidR="00017ADA" w:rsidRPr="00017ADA" w:rsidRDefault="00250C34">
      <w:pPr>
        <w:ind w:left="378"/>
        <w:rPr>
          <w:ins w:id="1574" w:author="Veeresh Appasheb Ravadi (Mindtree Consulting PVT LTD)" w:date="2016-08-29T11:22:00Z"/>
          <w:color w:val="auto"/>
          <w:rPrChange w:id="1575" w:author="Veeresh Appasheb Ravadi (Mindtree Consulting PVT LTD)" w:date="2016-09-06T12:15:00Z">
            <w:rPr>
              <w:ins w:id="1576" w:author="Veeresh Appasheb Ravadi (Mindtree Consulting PVT LTD)" w:date="2016-08-29T11:22:00Z"/>
              <w:szCs w:val="28"/>
            </w:rPr>
          </w:rPrChange>
        </w:rPr>
        <w:pPrChange w:id="1577" w:author="Veeresh Appasheb Ravadi (Mindtree Consulting PVT LTD)" w:date="2016-09-06T12:15:00Z">
          <w:pPr>
            <w:pStyle w:val="Heading2"/>
            <w:ind w:left="990" w:hanging="612"/>
          </w:pPr>
        </w:pPrChange>
      </w:pPr>
      <w:ins w:id="1578" w:author="Veeresh Appasheb Ravadi (Mindtree Consulting PVT LTD)" w:date="2016-10-05T09:57:00Z">
        <w:r>
          <w:rPr>
            <w:noProof/>
          </w:rPr>
          <w:drawing>
            <wp:inline distT="0" distB="0" distL="0" distR="0" wp14:anchorId="6329563F" wp14:editId="0A6FEB26">
              <wp:extent cx="6858000" cy="3044825"/>
              <wp:effectExtent l="19050" t="19050" r="19050"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044825"/>
                      </a:xfrm>
                      <a:prstGeom prst="rect">
                        <a:avLst/>
                      </a:prstGeom>
                      <a:ln>
                        <a:solidFill>
                          <a:schemeClr val="bg1">
                            <a:lumMod val="75000"/>
                          </a:schemeClr>
                        </a:solidFill>
                      </a:ln>
                    </pic:spPr>
                  </pic:pic>
                </a:graphicData>
              </a:graphic>
            </wp:inline>
          </w:drawing>
        </w:r>
      </w:ins>
    </w:p>
    <w:p w14:paraId="54A700E0" w14:textId="15A8A1E8" w:rsidR="00E13E44" w:rsidRPr="00C6592D" w:rsidRDefault="00E13E44" w:rsidP="00E13E44">
      <w:pPr>
        <w:pStyle w:val="Heading2"/>
        <w:ind w:left="990" w:hanging="612"/>
        <w:rPr>
          <w:ins w:id="1579" w:author="Veeresh Appasheb Ravadi (Mindtree Consulting PVT LTD)" w:date="2016-08-29T14:34:00Z"/>
          <w:szCs w:val="28"/>
        </w:rPr>
      </w:pPr>
      <w:ins w:id="1580" w:author="Veeresh Appasheb Ravadi (Mindtree Consulting PVT LTD)" w:date="2016-08-29T11:22:00Z">
        <w:r w:rsidRPr="00C6592D">
          <w:rPr>
            <w:szCs w:val="28"/>
          </w:rPr>
          <w:t xml:space="preserve">UC6: </w:t>
        </w:r>
      </w:ins>
      <w:ins w:id="1581" w:author="Veeresh Appasheb Ravadi (Mindtree Consulting PVT LTD)" w:date="2016-08-29T11:24:00Z">
        <w:r w:rsidRPr="00C6592D">
          <w:rPr>
            <w:noProof/>
          </w:rPr>
          <w:t>Rolls back changes on production on failures and closes request</w:t>
        </w:r>
      </w:ins>
      <w:ins w:id="1582" w:author="Veeresh Appasheb Ravadi (Mindtree Consulting PVT LTD)" w:date="2016-08-29T11:22:00Z">
        <w:r w:rsidRPr="00C6592D">
          <w:rPr>
            <w:szCs w:val="28"/>
          </w:rPr>
          <w:t>.</w:t>
        </w:r>
      </w:ins>
    </w:p>
    <w:p w14:paraId="01580ACA" w14:textId="1B598B5C" w:rsidR="007277BD" w:rsidRDefault="00017ADA">
      <w:pPr>
        <w:pStyle w:val="ListParagraph"/>
        <w:numPr>
          <w:ilvl w:val="0"/>
          <w:numId w:val="72"/>
        </w:numPr>
        <w:rPr>
          <w:ins w:id="1583" w:author="Veeresh Appasheb Ravadi (Mindtree Consulting PVT LTD)" w:date="2016-09-13T08:58:00Z"/>
        </w:rPr>
        <w:pPrChange w:id="1584" w:author="Veeresh Appasheb Ravadi (Mindtree Consulting PVT LTD)" w:date="2016-09-06T12:20:00Z">
          <w:pPr>
            <w:pStyle w:val="Heading2"/>
            <w:ind w:left="990" w:hanging="612"/>
          </w:pPr>
        </w:pPrChange>
      </w:pPr>
      <w:ins w:id="1585" w:author="Veeresh Appasheb Ravadi (Mindtree Consulting PVT LTD)" w:date="2016-09-06T12:20:00Z">
        <w:r>
          <w:t>Once production changes have been made a mail will be triggered to requester asking for SignOff on the ticket.</w:t>
        </w:r>
      </w:ins>
    </w:p>
    <w:p w14:paraId="5F940247" w14:textId="618F6795" w:rsidR="00017ADA" w:rsidRDefault="00017ADA">
      <w:pPr>
        <w:pStyle w:val="ListParagraph"/>
        <w:numPr>
          <w:ilvl w:val="0"/>
          <w:numId w:val="72"/>
        </w:numPr>
        <w:rPr>
          <w:ins w:id="1586" w:author="Veeresh Appasheb Ravadi (Mindtree Consulting PVT LTD)" w:date="2016-09-06T12:21:00Z"/>
        </w:rPr>
        <w:pPrChange w:id="1587" w:author="Veeresh Appasheb Ravadi (Mindtree Consulting PVT LTD)" w:date="2016-09-06T12:20:00Z">
          <w:pPr>
            <w:pStyle w:val="Heading2"/>
            <w:ind w:left="990" w:hanging="612"/>
          </w:pPr>
        </w:pPrChange>
      </w:pPr>
      <w:ins w:id="1588" w:author="Veeresh Appasheb Ravadi (Mindtree Consulting PVT LTD)" w:date="2016-09-06T12:21:00Z">
        <w:r>
          <w:t xml:space="preserve">Requester logs into portal and navigates to </w:t>
        </w:r>
        <w:r w:rsidRPr="00017ADA">
          <w:rPr>
            <w:b/>
            <w:rPrChange w:id="1589" w:author="Veeresh Appasheb Ravadi (Mindtree Consulting PVT LTD)" w:date="2016-09-06T12:22:00Z">
              <w:rPr/>
            </w:rPrChange>
          </w:rPr>
          <w:t>VERIFY PRODUCTION</w:t>
        </w:r>
        <w:r>
          <w:t xml:space="preserve"> page of the respective ticket.</w:t>
        </w:r>
      </w:ins>
    </w:p>
    <w:p w14:paraId="1D70529C" w14:textId="6E6BB1C0" w:rsidR="00017ADA" w:rsidRDefault="00017ADA" w:rsidP="00017ADA">
      <w:pPr>
        <w:pStyle w:val="ListParagraph"/>
        <w:numPr>
          <w:ilvl w:val="0"/>
          <w:numId w:val="72"/>
        </w:numPr>
        <w:rPr>
          <w:ins w:id="1590" w:author="Veeresh Appasheb Ravadi (Mindtree Consulting PVT LTD)" w:date="2016-09-06T12:22:00Z"/>
          <w:color w:val="auto"/>
        </w:rPr>
      </w:pPr>
      <w:ins w:id="1591" w:author="Veeresh Appasheb Ravadi (Mindtree Consulting PVT LTD)" w:date="2016-09-06T12:22:00Z">
        <w:r>
          <w:rPr>
            <w:color w:val="auto"/>
          </w:rPr>
          <w:t>If the verification fails on the PRODCUTION, user can report the issue details on portal.</w:t>
        </w:r>
      </w:ins>
    </w:p>
    <w:p w14:paraId="791DDF0B" w14:textId="55E63A07" w:rsidR="00017ADA" w:rsidRDefault="00017ADA" w:rsidP="00017ADA">
      <w:pPr>
        <w:pStyle w:val="ListParagraph"/>
        <w:numPr>
          <w:ilvl w:val="0"/>
          <w:numId w:val="72"/>
        </w:numPr>
        <w:rPr>
          <w:ins w:id="1592" w:author="Veeresh Appasheb Ravadi (Mindtree Consulting PVT LTD)" w:date="2016-09-06T12:22:00Z"/>
          <w:color w:val="auto"/>
        </w:rPr>
      </w:pPr>
      <w:ins w:id="1593" w:author="Veeresh Appasheb Ravadi (Mindtree Consulting PVT LTD)" w:date="2016-09-06T12:22:00Z">
        <w:r>
          <w:rPr>
            <w:color w:val="auto"/>
          </w:rPr>
          <w:t xml:space="preserve">Under </w:t>
        </w:r>
        <w:r w:rsidRPr="00017ADA">
          <w:rPr>
            <w:b/>
            <w:color w:val="auto"/>
            <w:rPrChange w:id="1594" w:author="Veeresh Appasheb Ravadi (Mindtree Consulting PVT LTD)" w:date="2016-09-06T12:22:00Z">
              <w:rPr>
                <w:color w:val="auto"/>
              </w:rPr>
            </w:rPrChange>
          </w:rPr>
          <w:t>VERFIY PRODUCTION</w:t>
        </w:r>
        <w:r>
          <w:rPr>
            <w:color w:val="auto"/>
          </w:rPr>
          <w:t xml:space="preserve"> page, select the </w:t>
        </w:r>
        <w:r w:rsidRPr="00017ADA">
          <w:rPr>
            <w:b/>
            <w:color w:val="auto"/>
            <w:rPrChange w:id="1595" w:author="Veeresh Appasheb Ravadi (Mindtree Consulting PVT LTD)" w:date="2016-09-06T12:22:00Z">
              <w:rPr>
                <w:color w:val="auto"/>
              </w:rPr>
            </w:rPrChange>
          </w:rPr>
          <w:t>FAILED</w:t>
        </w:r>
        <w:r>
          <w:rPr>
            <w:color w:val="auto"/>
          </w:rPr>
          <w:t xml:space="preserve"> checkbox.</w:t>
        </w:r>
      </w:ins>
    </w:p>
    <w:p w14:paraId="0A02A7EE" w14:textId="77777777" w:rsidR="00017ADA" w:rsidRDefault="00017ADA" w:rsidP="00017ADA">
      <w:pPr>
        <w:pStyle w:val="ListParagraph"/>
        <w:numPr>
          <w:ilvl w:val="0"/>
          <w:numId w:val="72"/>
        </w:numPr>
        <w:rPr>
          <w:ins w:id="1596" w:author="Veeresh Appasheb Ravadi (Mindtree Consulting PVT LTD)" w:date="2016-09-06T12:22:00Z"/>
          <w:color w:val="auto"/>
        </w:rPr>
      </w:pPr>
      <w:ins w:id="1597" w:author="Veeresh Appasheb Ravadi (Mindtree Consulting PVT LTD)" w:date="2016-09-06T12:22:00Z">
        <w:r>
          <w:rPr>
            <w:color w:val="auto"/>
          </w:rPr>
          <w:t>Attach the issue snapshots or any supportive docs and mention the issue details.</w:t>
        </w:r>
      </w:ins>
    </w:p>
    <w:p w14:paraId="22F0FD8D" w14:textId="77777777" w:rsidR="00017ADA" w:rsidRDefault="00017ADA" w:rsidP="00017ADA">
      <w:pPr>
        <w:pStyle w:val="ListParagraph"/>
        <w:numPr>
          <w:ilvl w:val="0"/>
          <w:numId w:val="72"/>
        </w:numPr>
        <w:rPr>
          <w:ins w:id="1598" w:author="Veeresh Appasheb Ravadi (Mindtree Consulting PVT LTD)" w:date="2016-09-06T12:22:00Z"/>
          <w:color w:val="auto"/>
        </w:rPr>
      </w:pPr>
      <w:ins w:id="1599" w:author="Veeresh Appasheb Ravadi (Mindtree Consulting PVT LTD)" w:date="2016-09-06T12:22:00Z">
        <w:r>
          <w:rPr>
            <w:color w:val="auto"/>
          </w:rPr>
          <w:t>Click on Send Failure Details to send the details to EMIE Champion.</w:t>
        </w:r>
      </w:ins>
    </w:p>
    <w:p w14:paraId="123BC485" w14:textId="1F9E09AD" w:rsidR="00017ADA" w:rsidRDefault="00017ADA" w:rsidP="00017ADA">
      <w:pPr>
        <w:pStyle w:val="ListParagraph"/>
        <w:numPr>
          <w:ilvl w:val="0"/>
          <w:numId w:val="72"/>
        </w:numPr>
        <w:rPr>
          <w:ins w:id="1600" w:author="Veeresh Appasheb Ravadi (Mindtree Consulting PVT LTD)" w:date="2016-09-06T12:22:00Z"/>
          <w:color w:val="auto"/>
        </w:rPr>
      </w:pPr>
      <w:ins w:id="1601" w:author="Veeresh Appasheb Ravadi (Mindtree Consulting PVT LTD)" w:date="2016-09-06T12:22:00Z">
        <w:r>
          <w:rPr>
            <w:color w:val="auto"/>
          </w:rPr>
          <w:t xml:space="preserve">Click on Rollback button to roll back the changes in </w:t>
        </w:r>
      </w:ins>
      <w:ins w:id="1602" w:author="Veeresh Appasheb Ravadi (Mindtree Consulting PVT LTD)" w:date="2016-09-06T12:23:00Z">
        <w:r>
          <w:rPr>
            <w:color w:val="auto"/>
          </w:rPr>
          <w:t>production</w:t>
        </w:r>
      </w:ins>
      <w:ins w:id="1603" w:author="Veeresh Appasheb Ravadi (Mindtree Consulting PVT LTD)" w:date="2016-09-06T12:22:00Z">
        <w:r>
          <w:rPr>
            <w:color w:val="auto"/>
          </w:rPr>
          <w:t>.</w:t>
        </w:r>
      </w:ins>
    </w:p>
    <w:p w14:paraId="19EEE1EF" w14:textId="4C41DAF0" w:rsidR="00017ADA" w:rsidRDefault="00017ADA" w:rsidP="00017ADA">
      <w:pPr>
        <w:pStyle w:val="ListParagraph"/>
        <w:numPr>
          <w:ilvl w:val="0"/>
          <w:numId w:val="72"/>
        </w:numPr>
        <w:rPr>
          <w:ins w:id="1604" w:author="Veeresh Appasheb Ravadi (Mindtree Consulting PVT LTD)" w:date="2016-09-06T12:24:00Z"/>
          <w:color w:val="auto"/>
        </w:rPr>
      </w:pPr>
      <w:ins w:id="1605" w:author="Veeresh Appasheb Ravadi (Mindtree Consulting PVT LTD)" w:date="2016-09-06T12:23:00Z">
        <w:r>
          <w:rPr>
            <w:color w:val="auto"/>
          </w:rPr>
          <w:t>The entry will be successfully updated in the production EMIE xml.</w:t>
        </w:r>
      </w:ins>
    </w:p>
    <w:p w14:paraId="1579147D" w14:textId="7FFE6256" w:rsidR="00017ADA" w:rsidRPr="00017ADA" w:rsidRDefault="00250C34">
      <w:pPr>
        <w:ind w:left="360"/>
        <w:rPr>
          <w:ins w:id="1606" w:author="Veeresh Appasheb Ravadi (Mindtree Consulting PVT LTD)" w:date="2016-09-06T12:22:00Z"/>
          <w:color w:val="auto"/>
          <w:rPrChange w:id="1607" w:author="Veeresh Appasheb Ravadi (Mindtree Consulting PVT LTD)" w:date="2016-09-06T12:24:00Z">
            <w:rPr>
              <w:ins w:id="1608" w:author="Veeresh Appasheb Ravadi (Mindtree Consulting PVT LTD)" w:date="2016-09-06T12:22:00Z"/>
            </w:rPr>
          </w:rPrChange>
        </w:rPr>
        <w:pPrChange w:id="1609" w:author="Veeresh Appasheb Ravadi (Mindtree Consulting PVT LTD)" w:date="2016-09-06T12:24:00Z">
          <w:pPr>
            <w:pStyle w:val="ListParagraph"/>
            <w:numPr>
              <w:numId w:val="72"/>
            </w:numPr>
          </w:pPr>
        </w:pPrChange>
      </w:pPr>
      <w:ins w:id="1610" w:author="Veeresh Appasheb Ravadi (Mindtree Consulting PVT LTD)" w:date="2016-10-05T09:59:00Z">
        <w:r>
          <w:rPr>
            <w:noProof/>
          </w:rPr>
          <w:drawing>
            <wp:inline distT="0" distB="0" distL="0" distR="0" wp14:anchorId="5D0F8AC8" wp14:editId="1CF93D60">
              <wp:extent cx="6858000" cy="3432175"/>
              <wp:effectExtent l="19050" t="19050" r="19050"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432175"/>
                      </a:xfrm>
                      <a:prstGeom prst="rect">
                        <a:avLst/>
                      </a:prstGeom>
                      <a:ln>
                        <a:solidFill>
                          <a:schemeClr val="bg1">
                            <a:lumMod val="75000"/>
                          </a:schemeClr>
                        </a:solidFill>
                      </a:ln>
                    </pic:spPr>
                  </pic:pic>
                </a:graphicData>
              </a:graphic>
            </wp:inline>
          </w:drawing>
        </w:r>
      </w:ins>
    </w:p>
    <w:p w14:paraId="3826B30A" w14:textId="77777777" w:rsidR="00017ADA" w:rsidRPr="00017ADA" w:rsidRDefault="00017ADA">
      <w:pPr>
        <w:rPr>
          <w:ins w:id="1611" w:author="Veeresh Appasheb Ravadi (Mindtree Consulting PVT LTD)" w:date="2016-09-06T12:22:00Z"/>
          <w:color w:val="auto"/>
          <w:rPrChange w:id="1612" w:author="Veeresh Appasheb Ravadi (Mindtree Consulting PVT LTD)" w:date="2016-09-06T12:22:00Z">
            <w:rPr>
              <w:ins w:id="1613" w:author="Veeresh Appasheb Ravadi (Mindtree Consulting PVT LTD)" w:date="2016-09-06T12:22:00Z"/>
            </w:rPr>
          </w:rPrChange>
        </w:rPr>
        <w:pPrChange w:id="1614" w:author="Veeresh Appasheb Ravadi (Mindtree Consulting PVT LTD)" w:date="2016-09-06T12:22:00Z">
          <w:pPr>
            <w:pStyle w:val="ListParagraph"/>
            <w:numPr>
              <w:numId w:val="72"/>
            </w:numPr>
          </w:pPr>
        </w:pPrChange>
      </w:pPr>
    </w:p>
    <w:p w14:paraId="43096B71" w14:textId="2969DDDF" w:rsidR="00E13E44" w:rsidRPr="00C6592D" w:rsidRDefault="00E13E44" w:rsidP="00E13E44">
      <w:pPr>
        <w:pStyle w:val="Heading2"/>
        <w:ind w:left="990" w:hanging="612"/>
        <w:rPr>
          <w:ins w:id="1615" w:author="Veeresh Appasheb Ravadi (Mindtree Consulting PVT LTD)" w:date="2016-08-29T11:35:00Z"/>
          <w:noProof/>
        </w:rPr>
      </w:pPr>
      <w:ins w:id="1616" w:author="Veeresh Appasheb Ravadi (Mindtree Consulting PVT LTD)" w:date="2016-08-29T11:22:00Z">
        <w:r w:rsidRPr="00C6592D">
          <w:rPr>
            <w:szCs w:val="28"/>
          </w:rPr>
          <w:t xml:space="preserve">UC7: </w:t>
        </w:r>
      </w:ins>
      <w:ins w:id="1617" w:author="Veeresh Appasheb Ravadi (Mindtree Consulting PVT LTD)" w:date="2016-08-29T11:24:00Z">
        <w:r w:rsidRPr="00C6592D">
          <w:rPr>
            <w:noProof/>
          </w:rPr>
          <w:t>Views dashboard, all requests and take actions.</w:t>
        </w:r>
      </w:ins>
    </w:p>
    <w:p w14:paraId="5D716D68" w14:textId="318F3F75" w:rsidR="00334C33" w:rsidRPr="00C6592D" w:rsidRDefault="00E72F1D">
      <w:pPr>
        <w:pStyle w:val="ListParagraph"/>
        <w:numPr>
          <w:ilvl w:val="0"/>
          <w:numId w:val="62"/>
        </w:numPr>
        <w:rPr>
          <w:ins w:id="1618" w:author="Veeresh Appasheb Ravadi (Mindtree Consulting PVT LTD)" w:date="2016-09-02T10:37:00Z"/>
          <w:rPrChange w:id="1619" w:author="Veeresh Appasheb Ravadi (Mindtree Consulting PVT LTD)" w:date="2016-09-06T09:08:00Z">
            <w:rPr>
              <w:ins w:id="1620" w:author="Veeresh Appasheb Ravadi (Mindtree Consulting PVT LTD)" w:date="2016-09-02T10:37:00Z"/>
              <w:highlight w:val="yellow"/>
            </w:rPr>
          </w:rPrChange>
        </w:rPr>
        <w:pPrChange w:id="1621" w:author="Veeresh Appasheb Ravadi (Mindtree Consulting PVT LTD)" w:date="2016-08-29T11:35:00Z">
          <w:pPr>
            <w:pStyle w:val="Heading2"/>
            <w:ind w:left="990" w:hanging="612"/>
          </w:pPr>
        </w:pPrChange>
      </w:pPr>
      <w:ins w:id="1622" w:author="Veeresh Appasheb Ravadi (Mindtree Consulting PVT LTD)" w:date="2016-08-29T11:50:00Z">
        <w:r w:rsidRPr="00D55451">
          <w:t>User</w:t>
        </w:r>
      </w:ins>
      <w:ins w:id="1623" w:author="Veeresh Appasheb Ravadi (Mindtree Consulting PVT LTD)" w:date="2016-08-29T11:49:00Z">
        <w:r w:rsidRPr="00D55451">
          <w:t xml:space="preserve"> logs in to portal with </w:t>
        </w:r>
      </w:ins>
      <w:ins w:id="1624" w:author="Veeresh Appasheb Ravadi (Mindtree Consulting PVT LTD)" w:date="2016-08-29T11:50:00Z">
        <w:r w:rsidRPr="004A4E23">
          <w:t>the EMIE Champion role.</w:t>
        </w:r>
      </w:ins>
    </w:p>
    <w:p w14:paraId="1F444557" w14:textId="00ECFCD5" w:rsidR="002308E9" w:rsidRPr="00C6592D" w:rsidRDefault="002308E9" w:rsidP="002308E9">
      <w:pPr>
        <w:pStyle w:val="ListParagraph"/>
        <w:numPr>
          <w:ilvl w:val="0"/>
          <w:numId w:val="62"/>
        </w:numPr>
        <w:rPr>
          <w:ins w:id="1625" w:author="Veeresh Appasheb Ravadi (Mindtree Consulting PVT LTD)" w:date="2016-09-02T10:39:00Z"/>
          <w:rPrChange w:id="1626" w:author="Veeresh Appasheb Ravadi (Mindtree Consulting PVT LTD)" w:date="2016-09-06T09:08:00Z">
            <w:rPr>
              <w:ins w:id="1627" w:author="Veeresh Appasheb Ravadi (Mindtree Consulting PVT LTD)" w:date="2016-09-02T10:39:00Z"/>
              <w:highlight w:val="yellow"/>
            </w:rPr>
          </w:rPrChange>
        </w:rPr>
      </w:pPr>
      <w:ins w:id="1628" w:author="Veeresh Appasheb Ravadi (Mindtree Consulting PVT LTD)" w:date="2016-09-02T10:37:00Z">
        <w:r w:rsidRPr="00C6592D">
          <w:rPr>
            <w:rPrChange w:id="1629" w:author="Veeresh Appasheb Ravadi (Mindtree Consulting PVT LTD)" w:date="2016-09-06T09:08:00Z">
              <w:rPr>
                <w:highlight w:val="yellow"/>
              </w:rPr>
            </w:rPrChange>
          </w:rPr>
          <w:t xml:space="preserve">Navigates to </w:t>
        </w:r>
        <w:r w:rsidRPr="00C6592D">
          <w:rPr>
            <w:b/>
            <w:rPrChange w:id="1630" w:author="Veeresh Appasheb Ravadi (Mindtree Consulting PVT LTD)" w:date="2016-09-06T09:08:00Z">
              <w:rPr>
                <w:b/>
                <w:highlight w:val="yellow"/>
              </w:rPr>
            </w:rPrChange>
          </w:rPr>
          <w:t>APPROVAL PENDING</w:t>
        </w:r>
        <w:r w:rsidRPr="00C6592D">
          <w:rPr>
            <w:rPrChange w:id="1631" w:author="Veeresh Appasheb Ravadi (Mindtree Consulting PVT LTD)" w:date="2016-09-06T09:08:00Z">
              <w:rPr>
                <w:highlight w:val="yellow"/>
              </w:rPr>
            </w:rPrChange>
          </w:rPr>
          <w:t xml:space="preserve"> page.</w:t>
        </w:r>
      </w:ins>
    </w:p>
    <w:p w14:paraId="4984B353" w14:textId="023936FB" w:rsidR="002308E9" w:rsidRPr="00C6592D" w:rsidRDefault="002308E9" w:rsidP="002308E9">
      <w:pPr>
        <w:pStyle w:val="ListParagraph"/>
        <w:numPr>
          <w:ilvl w:val="0"/>
          <w:numId w:val="62"/>
        </w:numPr>
        <w:rPr>
          <w:ins w:id="1632" w:author="Veeresh Appasheb Ravadi (Mindtree Consulting PVT LTD)" w:date="2016-09-02T10:40:00Z"/>
          <w:rPrChange w:id="1633" w:author="Veeresh Appasheb Ravadi (Mindtree Consulting PVT LTD)" w:date="2016-09-06T09:08:00Z">
            <w:rPr>
              <w:ins w:id="1634" w:author="Veeresh Appasheb Ravadi (Mindtree Consulting PVT LTD)" w:date="2016-09-02T10:40:00Z"/>
              <w:highlight w:val="yellow"/>
            </w:rPr>
          </w:rPrChange>
        </w:rPr>
      </w:pPr>
      <w:ins w:id="1635" w:author="Veeresh Appasheb Ravadi (Mindtree Consulting PVT LTD)" w:date="2016-09-02T10:39:00Z">
        <w:r w:rsidRPr="00C6592D">
          <w:rPr>
            <w:rPrChange w:id="1636" w:author="Veeresh Appasheb Ravadi (Mindtree Consulting PVT LTD)" w:date="2016-09-06T09:08:00Z">
              <w:rPr>
                <w:highlight w:val="yellow"/>
              </w:rPr>
            </w:rPrChange>
          </w:rPr>
          <w:t>Selects individual ticket ID’s and verifies the information provided in the change request ticket.</w:t>
        </w:r>
      </w:ins>
    </w:p>
    <w:p w14:paraId="67FEF16E" w14:textId="3A80F649" w:rsidR="002308E9" w:rsidRPr="00C6592D" w:rsidRDefault="002308E9" w:rsidP="002308E9">
      <w:pPr>
        <w:pStyle w:val="ListParagraph"/>
        <w:numPr>
          <w:ilvl w:val="0"/>
          <w:numId w:val="62"/>
        </w:numPr>
        <w:rPr>
          <w:ins w:id="1637" w:author="Veeresh Appasheb Ravadi (Mindtree Consulting PVT LTD)" w:date="2016-09-02T10:37:00Z"/>
          <w:rPrChange w:id="1638" w:author="Veeresh Appasheb Ravadi (Mindtree Consulting PVT LTD)" w:date="2016-09-06T09:08:00Z">
            <w:rPr>
              <w:ins w:id="1639" w:author="Veeresh Appasheb Ravadi (Mindtree Consulting PVT LTD)" w:date="2016-09-02T10:37:00Z"/>
              <w:highlight w:val="yellow"/>
            </w:rPr>
          </w:rPrChange>
        </w:rPr>
      </w:pPr>
      <w:ins w:id="1640" w:author="Veeresh Appasheb Ravadi (Mindtree Consulting PVT LTD)" w:date="2016-09-02T10:40:00Z">
        <w:r w:rsidRPr="00C6592D">
          <w:rPr>
            <w:rPrChange w:id="1641" w:author="Veeresh Appasheb Ravadi (Mindtree Consulting PVT LTD)" w:date="2016-09-06T09:08:00Z">
              <w:rPr>
                <w:highlight w:val="yellow"/>
              </w:rPr>
            </w:rPrChange>
          </w:rPr>
          <w:t>Approves/Rejects the change request.</w:t>
        </w:r>
      </w:ins>
    </w:p>
    <w:p w14:paraId="26F8DF4F" w14:textId="77777777" w:rsidR="002308E9" w:rsidRPr="00C6592D" w:rsidRDefault="002308E9">
      <w:pPr>
        <w:pStyle w:val="ListParagraph"/>
        <w:numPr>
          <w:ilvl w:val="0"/>
          <w:numId w:val="0"/>
        </w:numPr>
        <w:ind w:left="738"/>
        <w:rPr>
          <w:ins w:id="1642" w:author="Veeresh Appasheb Ravadi (Mindtree Consulting PVT LTD)" w:date="2016-09-02T10:37:00Z"/>
          <w:rPrChange w:id="1643" w:author="Veeresh Appasheb Ravadi (Mindtree Consulting PVT LTD)" w:date="2016-09-06T09:08:00Z">
            <w:rPr>
              <w:ins w:id="1644" w:author="Veeresh Appasheb Ravadi (Mindtree Consulting PVT LTD)" w:date="2016-09-02T10:37:00Z"/>
              <w:highlight w:val="yellow"/>
            </w:rPr>
          </w:rPrChange>
        </w:rPr>
        <w:pPrChange w:id="1645" w:author="Veeresh Appasheb Ravadi (Mindtree Consulting PVT LTD)" w:date="2016-09-02T10:37:00Z">
          <w:pPr>
            <w:pStyle w:val="ListParagraph"/>
            <w:numPr>
              <w:numId w:val="62"/>
            </w:numPr>
            <w:ind w:left="738"/>
          </w:pPr>
        </w:pPrChange>
      </w:pPr>
    </w:p>
    <w:p w14:paraId="5F8227F8" w14:textId="0B84E0FB" w:rsidR="002308E9" w:rsidRPr="00D55451" w:rsidRDefault="00250C34">
      <w:pPr>
        <w:ind w:left="378"/>
        <w:rPr>
          <w:ins w:id="1646" w:author="Veeresh Appasheb Ravadi (Mindtree Consulting PVT LTD)" w:date="2016-08-29T11:50:00Z"/>
        </w:rPr>
        <w:pPrChange w:id="1647" w:author="Veeresh Appasheb Ravadi (Mindtree Consulting PVT LTD)" w:date="2016-09-02T10:37:00Z">
          <w:pPr>
            <w:pStyle w:val="Heading2"/>
            <w:ind w:left="990" w:hanging="612"/>
          </w:pPr>
        </w:pPrChange>
      </w:pPr>
      <w:ins w:id="1648" w:author="Veeresh Appasheb Ravadi (Mindtree Consulting PVT LTD)" w:date="2016-10-05T10:00:00Z">
        <w:r>
          <w:rPr>
            <w:noProof/>
          </w:rPr>
          <w:drawing>
            <wp:inline distT="0" distB="0" distL="0" distR="0" wp14:anchorId="144022E8" wp14:editId="33C0FA82">
              <wp:extent cx="6858000" cy="3183255"/>
              <wp:effectExtent l="19050" t="19050" r="19050"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183255"/>
                      </a:xfrm>
                      <a:prstGeom prst="rect">
                        <a:avLst/>
                      </a:prstGeom>
                      <a:ln>
                        <a:solidFill>
                          <a:schemeClr val="bg1">
                            <a:lumMod val="75000"/>
                          </a:schemeClr>
                        </a:solidFill>
                      </a:ln>
                    </pic:spPr>
                  </pic:pic>
                </a:graphicData>
              </a:graphic>
            </wp:inline>
          </w:drawing>
        </w:r>
      </w:ins>
    </w:p>
    <w:p w14:paraId="345C06C3" w14:textId="67D565C8" w:rsidR="00E72F1D" w:rsidRPr="00C6592D" w:rsidRDefault="00E72F1D">
      <w:pPr>
        <w:pStyle w:val="ListParagraph"/>
        <w:numPr>
          <w:ilvl w:val="0"/>
          <w:numId w:val="62"/>
        </w:numPr>
        <w:rPr>
          <w:ins w:id="1649" w:author="Veeresh Appasheb Ravadi (Mindtree Consulting PVT LTD)" w:date="2016-09-02T10:41:00Z"/>
          <w:rPrChange w:id="1650" w:author="Veeresh Appasheb Ravadi (Mindtree Consulting PVT LTD)" w:date="2016-09-06T09:08:00Z">
            <w:rPr>
              <w:ins w:id="1651" w:author="Veeresh Appasheb Ravadi (Mindtree Consulting PVT LTD)" w:date="2016-09-02T10:41:00Z"/>
              <w:highlight w:val="yellow"/>
            </w:rPr>
          </w:rPrChange>
        </w:rPr>
        <w:pPrChange w:id="1652" w:author="Veeresh Appasheb Ravadi (Mindtree Consulting PVT LTD)" w:date="2016-08-29T11:35:00Z">
          <w:pPr>
            <w:pStyle w:val="Heading2"/>
            <w:ind w:left="990" w:hanging="612"/>
          </w:pPr>
        </w:pPrChange>
      </w:pPr>
      <w:ins w:id="1653" w:author="Veeresh Appasheb Ravadi (Mindtree Consulting PVT LTD)" w:date="2016-08-29T11:51:00Z">
        <w:r w:rsidRPr="004A4E23">
          <w:t xml:space="preserve">Navigates to </w:t>
        </w:r>
      </w:ins>
      <w:ins w:id="1654" w:author="Veeresh Appasheb Ravadi (Mindtree Consulting PVT LTD)" w:date="2016-08-29T11:52:00Z">
        <w:r w:rsidRPr="00C6592D">
          <w:rPr>
            <w:b/>
            <w:rPrChange w:id="1655" w:author="Veeresh Appasheb Ravadi (Mindtree Consulting PVT LTD)" w:date="2016-09-06T09:08:00Z">
              <w:rPr>
                <w:b/>
              </w:rPr>
            </w:rPrChange>
          </w:rPr>
          <w:t xml:space="preserve">ALL REQUESTS </w:t>
        </w:r>
        <w:r w:rsidRPr="00C6592D">
          <w:rPr>
            <w:rPrChange w:id="1656" w:author="Veeresh Appasheb Ravadi (Mindtree Consulting PVT LTD)" w:date="2016-09-06T09:08:00Z">
              <w:rPr/>
            </w:rPrChange>
          </w:rPr>
          <w:t>page to view current status of the individual ticket</w:t>
        </w:r>
      </w:ins>
      <w:ins w:id="1657" w:author="Veeresh Appasheb Ravadi (Mindtree Consulting PVT LTD)" w:date="2016-09-02T10:40:00Z">
        <w:r w:rsidR="002308E9" w:rsidRPr="00C6592D">
          <w:rPr>
            <w:rPrChange w:id="1658" w:author="Veeresh Appasheb Ravadi (Mindtree Consulting PVT LTD)" w:date="2016-09-06T09:08:00Z">
              <w:rPr>
                <w:highlight w:val="yellow"/>
              </w:rPr>
            </w:rPrChange>
          </w:rPr>
          <w:t xml:space="preserve"> using the side Menu links</w:t>
        </w:r>
      </w:ins>
      <w:ins w:id="1659" w:author="Veeresh Appasheb Ravadi (Mindtree Consulting PVT LTD)" w:date="2016-08-29T11:52:00Z">
        <w:r w:rsidRPr="00D55451">
          <w:t>.</w:t>
        </w:r>
      </w:ins>
    </w:p>
    <w:p w14:paraId="00AE9D80" w14:textId="2A6E9C45" w:rsidR="002308E9" w:rsidRPr="00C6592D" w:rsidRDefault="002308E9">
      <w:pPr>
        <w:pStyle w:val="ListParagraph"/>
        <w:numPr>
          <w:ilvl w:val="0"/>
          <w:numId w:val="62"/>
        </w:numPr>
        <w:rPr>
          <w:ins w:id="1660" w:author="Veeresh Appasheb Ravadi (Mindtree Consulting PVT LTD)" w:date="2016-09-02T10:35:00Z"/>
          <w:rPrChange w:id="1661" w:author="Veeresh Appasheb Ravadi (Mindtree Consulting PVT LTD)" w:date="2016-09-06T09:08:00Z">
            <w:rPr>
              <w:ins w:id="1662" w:author="Veeresh Appasheb Ravadi (Mindtree Consulting PVT LTD)" w:date="2016-09-02T10:35:00Z"/>
              <w:highlight w:val="yellow"/>
            </w:rPr>
          </w:rPrChange>
        </w:rPr>
        <w:pPrChange w:id="1663" w:author="Veeresh Appasheb Ravadi (Mindtree Consulting PVT LTD)" w:date="2016-08-29T11:35:00Z">
          <w:pPr>
            <w:pStyle w:val="Heading2"/>
            <w:ind w:left="990" w:hanging="612"/>
          </w:pPr>
        </w:pPrChange>
      </w:pPr>
      <w:ins w:id="1664" w:author="Veeresh Appasheb Ravadi (Mindtree Consulting PVT LTD)" w:date="2016-09-02T10:41:00Z">
        <w:r w:rsidRPr="00C6592D">
          <w:rPr>
            <w:rPrChange w:id="1665" w:author="Veeresh Appasheb Ravadi (Mindtree Consulting PVT LTD)" w:date="2016-09-06T09:08:00Z">
              <w:rPr>
                <w:highlight w:val="yellow"/>
              </w:rPr>
            </w:rPrChange>
          </w:rPr>
          <w:t xml:space="preserve">Individual tickets can be opened using the links provided and </w:t>
        </w:r>
      </w:ins>
      <w:ins w:id="1666" w:author="Veeresh Appasheb Ravadi (Mindtree Consulting PVT LTD)" w:date="2016-09-02T10:43:00Z">
        <w:r w:rsidRPr="00C6592D">
          <w:rPr>
            <w:rPrChange w:id="1667" w:author="Veeresh Appasheb Ravadi (Mindtree Consulting PVT LTD)" w:date="2016-09-06T09:08:00Z">
              <w:rPr>
                <w:highlight w:val="yellow"/>
              </w:rPr>
            </w:rPrChange>
          </w:rPr>
          <w:t>validate</w:t>
        </w:r>
      </w:ins>
      <w:ins w:id="1668" w:author="Veeresh Appasheb Ravadi (Mindtree Consulting PVT LTD)" w:date="2016-09-02T10:42:00Z">
        <w:r w:rsidRPr="00C6592D">
          <w:rPr>
            <w:rPrChange w:id="1669" w:author="Veeresh Appasheb Ravadi (Mindtree Consulting PVT LTD)" w:date="2016-09-06T09:08:00Z">
              <w:rPr>
                <w:highlight w:val="yellow"/>
              </w:rPr>
            </w:rPrChange>
          </w:rPr>
          <w:t xml:space="preserve"> the details.</w:t>
        </w:r>
      </w:ins>
    </w:p>
    <w:p w14:paraId="36D720CE" w14:textId="77777777" w:rsidR="002308E9" w:rsidRPr="00C6592D" w:rsidRDefault="002308E9">
      <w:pPr>
        <w:pStyle w:val="ListParagraph"/>
        <w:numPr>
          <w:ilvl w:val="0"/>
          <w:numId w:val="0"/>
        </w:numPr>
        <w:ind w:left="738"/>
        <w:rPr>
          <w:ins w:id="1670" w:author="Veeresh Appasheb Ravadi (Mindtree Consulting PVT LTD)" w:date="2016-09-02T10:34:00Z"/>
          <w:rPrChange w:id="1671" w:author="Veeresh Appasheb Ravadi (Mindtree Consulting PVT LTD)" w:date="2016-09-06T09:08:00Z">
            <w:rPr>
              <w:ins w:id="1672" w:author="Veeresh Appasheb Ravadi (Mindtree Consulting PVT LTD)" w:date="2016-09-02T10:34:00Z"/>
              <w:highlight w:val="yellow"/>
            </w:rPr>
          </w:rPrChange>
        </w:rPr>
        <w:pPrChange w:id="1673" w:author="Veeresh Appasheb Ravadi (Mindtree Consulting PVT LTD)" w:date="2016-09-02T10:35:00Z">
          <w:pPr>
            <w:pStyle w:val="Heading2"/>
            <w:ind w:left="990" w:hanging="612"/>
          </w:pPr>
        </w:pPrChange>
      </w:pPr>
    </w:p>
    <w:p w14:paraId="2CFEF355" w14:textId="6F3DA9A1" w:rsidR="002308E9" w:rsidRPr="00D55451" w:rsidRDefault="00250C34">
      <w:pPr>
        <w:ind w:left="378"/>
        <w:rPr>
          <w:ins w:id="1674" w:author="Veeresh Appasheb Ravadi (Mindtree Consulting PVT LTD)" w:date="2016-08-29T11:52:00Z"/>
        </w:rPr>
        <w:pPrChange w:id="1675" w:author="Veeresh Appasheb Ravadi (Mindtree Consulting PVT LTD)" w:date="2016-09-02T10:34:00Z">
          <w:pPr>
            <w:pStyle w:val="Heading2"/>
            <w:ind w:left="990" w:hanging="612"/>
          </w:pPr>
        </w:pPrChange>
      </w:pPr>
      <w:ins w:id="1676" w:author="Veeresh Appasheb Ravadi (Mindtree Consulting PVT LTD)" w:date="2016-10-05T10:02:00Z">
        <w:r>
          <w:rPr>
            <w:noProof/>
          </w:rPr>
          <w:drawing>
            <wp:inline distT="0" distB="0" distL="0" distR="0" wp14:anchorId="2BA1797B" wp14:editId="486349AC">
              <wp:extent cx="6858000" cy="3365500"/>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65500"/>
                      </a:xfrm>
                      <a:prstGeom prst="rect">
                        <a:avLst/>
                      </a:prstGeom>
                      <a:ln>
                        <a:solidFill>
                          <a:schemeClr val="bg1">
                            <a:lumMod val="75000"/>
                          </a:schemeClr>
                        </a:solidFill>
                      </a:ln>
                    </pic:spPr>
                  </pic:pic>
                </a:graphicData>
              </a:graphic>
            </wp:inline>
          </w:drawing>
        </w:r>
      </w:ins>
    </w:p>
    <w:p w14:paraId="6F80848C" w14:textId="7236972B" w:rsidR="002308E9" w:rsidRPr="004A4E23" w:rsidRDefault="002308E9">
      <w:pPr>
        <w:rPr>
          <w:ins w:id="1677" w:author="Veeresh Appasheb Ravadi (Mindtree Consulting PVT LTD)" w:date="2016-08-29T11:54:00Z"/>
        </w:rPr>
        <w:pPrChange w:id="1678" w:author="Veeresh Appasheb Ravadi (Mindtree Consulting PVT LTD)" w:date="2016-09-02T10:36:00Z">
          <w:pPr>
            <w:pStyle w:val="Heading2"/>
            <w:ind w:left="990" w:hanging="612"/>
          </w:pPr>
        </w:pPrChange>
      </w:pPr>
    </w:p>
    <w:p w14:paraId="70F6CA31" w14:textId="36110AE7" w:rsidR="00413BC3" w:rsidRPr="00C6592D" w:rsidRDefault="00E72F1D">
      <w:pPr>
        <w:pStyle w:val="ListParagraph"/>
        <w:numPr>
          <w:ilvl w:val="0"/>
          <w:numId w:val="62"/>
        </w:numPr>
        <w:rPr>
          <w:ins w:id="1679" w:author="Veeresh Appasheb Ravadi (Mindtree Consulting PVT LTD)" w:date="2016-09-02T11:18:00Z"/>
          <w:rPrChange w:id="1680" w:author="Veeresh Appasheb Ravadi (Mindtree Consulting PVT LTD)" w:date="2016-09-06T09:08:00Z">
            <w:rPr>
              <w:ins w:id="1681" w:author="Veeresh Appasheb Ravadi (Mindtree Consulting PVT LTD)" w:date="2016-09-02T11:18:00Z"/>
              <w:highlight w:val="yellow"/>
            </w:rPr>
          </w:rPrChange>
        </w:rPr>
        <w:pPrChange w:id="1682" w:author="Veeresh Appasheb Ravadi (Mindtree Consulting PVT LTD)" w:date="2016-08-29T11:35:00Z">
          <w:pPr>
            <w:pStyle w:val="Heading2"/>
            <w:ind w:left="990" w:hanging="612"/>
          </w:pPr>
        </w:pPrChange>
      </w:pPr>
      <w:ins w:id="1683" w:author="Veeresh Appasheb Ravadi (Mindtree Consulting PVT LTD)" w:date="2016-08-29T11:54:00Z">
        <w:r w:rsidRPr="00C6592D">
          <w:rPr>
            <w:rPrChange w:id="1684" w:author="Veeresh Appasheb Ravadi (Mindtree Consulting PVT LTD)" w:date="2016-09-06T09:08:00Z">
              <w:rPr/>
            </w:rPrChange>
          </w:rPr>
          <w:t xml:space="preserve">Navigates to </w:t>
        </w:r>
        <w:r w:rsidRPr="00C6592D">
          <w:rPr>
            <w:b/>
            <w:rPrChange w:id="1685" w:author="Veeresh Appasheb Ravadi (Mindtree Consulting PVT LTD)" w:date="2016-09-06T09:08:00Z">
              <w:rPr/>
            </w:rPrChange>
          </w:rPr>
          <w:t>ROLLBACKS</w:t>
        </w:r>
        <w:r w:rsidR="00413BC3" w:rsidRPr="00C6592D">
          <w:rPr>
            <w:b/>
            <w:rPrChange w:id="1686" w:author="Veeresh Appasheb Ravadi (Mindtree Consulting PVT LTD)" w:date="2016-09-06T09:08:00Z">
              <w:rPr>
                <w:b/>
                <w:highlight w:val="yellow"/>
              </w:rPr>
            </w:rPrChange>
          </w:rPr>
          <w:t xml:space="preserve"> </w:t>
        </w:r>
      </w:ins>
      <w:ins w:id="1687" w:author="Veeresh Appasheb Ravadi (Mindtree Consulting PVT LTD)" w:date="2016-09-02T11:18:00Z">
        <w:r w:rsidR="00413BC3" w:rsidRPr="00C6592D">
          <w:rPr>
            <w:rPrChange w:id="1688" w:author="Veeresh Appasheb Ravadi (Mindtree Consulting PVT LTD)" w:date="2016-09-06T09:08:00Z">
              <w:rPr>
                <w:highlight w:val="yellow"/>
              </w:rPr>
            </w:rPrChange>
          </w:rPr>
          <w:t xml:space="preserve">to view the tickets got </w:t>
        </w:r>
      </w:ins>
      <w:ins w:id="1689" w:author="Veeresh Appasheb Ravadi (Mindtree Consulting PVT LTD)" w:date="2016-09-02T11:19:00Z">
        <w:r w:rsidR="00413BC3" w:rsidRPr="00C6592D">
          <w:rPr>
            <w:rPrChange w:id="1690" w:author="Veeresh Appasheb Ravadi (Mindtree Consulting PVT LTD)" w:date="2016-09-06T09:08:00Z">
              <w:rPr>
                <w:highlight w:val="yellow"/>
              </w:rPr>
            </w:rPrChange>
          </w:rPr>
          <w:t>rollback</w:t>
        </w:r>
      </w:ins>
      <w:ins w:id="1691" w:author="Veeresh Appasheb Ravadi (Mindtree Consulting PVT LTD)" w:date="2016-09-02T11:18:00Z">
        <w:r w:rsidR="00413BC3" w:rsidRPr="00C6592D">
          <w:rPr>
            <w:rPrChange w:id="1692" w:author="Veeresh Appasheb Ravadi (Mindtree Consulting PVT LTD)" w:date="2016-09-06T09:08:00Z">
              <w:rPr>
                <w:highlight w:val="yellow"/>
              </w:rPr>
            </w:rPrChange>
          </w:rPr>
          <w:t>.</w:t>
        </w:r>
      </w:ins>
      <w:ins w:id="1693" w:author="Veeresh Appasheb Ravadi (Mindtree Consulting PVT LTD)" w:date="2016-09-02T11:19:00Z">
        <w:r w:rsidR="00413BC3" w:rsidRPr="00C6592D">
          <w:rPr>
            <w:rPrChange w:id="1694" w:author="Veeresh Appasheb Ravadi (Mindtree Consulting PVT LTD)" w:date="2016-09-06T09:08:00Z">
              <w:rPr>
                <w:highlight w:val="yellow"/>
              </w:rPr>
            </w:rPrChange>
          </w:rPr>
          <w:t xml:space="preserve"> </w:t>
        </w:r>
      </w:ins>
    </w:p>
    <w:p w14:paraId="1F51321F" w14:textId="054BFE5B" w:rsidR="00E02E55" w:rsidRPr="00C6592D" w:rsidRDefault="00F757AF">
      <w:pPr>
        <w:ind w:left="378"/>
        <w:rPr>
          <w:ins w:id="1695" w:author="Veeresh Appasheb Ravadi (Mindtree Consulting PVT LTD)" w:date="2016-09-02T11:19:00Z"/>
          <w:rPrChange w:id="1696" w:author="Veeresh Appasheb Ravadi (Mindtree Consulting PVT LTD)" w:date="2016-09-06T09:08:00Z">
            <w:rPr>
              <w:ins w:id="1697" w:author="Veeresh Appasheb Ravadi (Mindtree Consulting PVT LTD)" w:date="2016-09-02T11:19:00Z"/>
              <w:highlight w:val="yellow"/>
            </w:rPr>
          </w:rPrChange>
        </w:rPr>
        <w:pPrChange w:id="1698" w:author="Veeresh Appasheb Ravadi (Mindtree Consulting PVT LTD)" w:date="2016-09-06T09:31:00Z">
          <w:pPr>
            <w:pStyle w:val="Heading2"/>
            <w:ind w:left="990" w:hanging="612"/>
          </w:pPr>
        </w:pPrChange>
      </w:pPr>
      <w:ins w:id="1699" w:author="Veeresh Appasheb Ravadi (Mindtree Consulting PVT LTD)" w:date="2016-10-05T10:32:00Z">
        <w:r>
          <w:rPr>
            <w:noProof/>
          </w:rPr>
          <w:drawing>
            <wp:inline distT="0" distB="0" distL="0" distR="0" wp14:anchorId="4F6995CA" wp14:editId="3B68A42E">
              <wp:extent cx="6858000" cy="3402965"/>
              <wp:effectExtent l="19050" t="19050" r="19050"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402965"/>
                      </a:xfrm>
                      <a:prstGeom prst="rect">
                        <a:avLst/>
                      </a:prstGeom>
                      <a:ln>
                        <a:solidFill>
                          <a:schemeClr val="bg1">
                            <a:lumMod val="75000"/>
                          </a:schemeClr>
                        </a:solidFill>
                      </a:ln>
                    </pic:spPr>
                  </pic:pic>
                </a:graphicData>
              </a:graphic>
            </wp:inline>
          </w:drawing>
        </w:r>
      </w:ins>
    </w:p>
    <w:p w14:paraId="1A89CF10" w14:textId="77777777" w:rsidR="00413BC3" w:rsidRPr="00D55451" w:rsidRDefault="00413BC3">
      <w:pPr>
        <w:rPr>
          <w:ins w:id="1700" w:author="Veeresh Appasheb Ravadi (Mindtree Consulting PVT LTD)" w:date="2016-08-29T11:54:00Z"/>
        </w:rPr>
        <w:pPrChange w:id="1701" w:author="Veeresh Appasheb Ravadi (Mindtree Consulting PVT LTD)" w:date="2016-09-02T10:44:00Z">
          <w:pPr>
            <w:pStyle w:val="Heading2"/>
            <w:ind w:left="990" w:hanging="612"/>
          </w:pPr>
        </w:pPrChange>
      </w:pPr>
    </w:p>
    <w:p w14:paraId="1E50D567" w14:textId="32F1C9F1" w:rsidR="00413BC3" w:rsidRPr="00C6592D" w:rsidRDefault="00413BC3">
      <w:pPr>
        <w:pStyle w:val="ListParagraph"/>
        <w:numPr>
          <w:ilvl w:val="0"/>
          <w:numId w:val="62"/>
        </w:numPr>
        <w:rPr>
          <w:ins w:id="1702" w:author="Veeresh Appasheb Ravadi (Mindtree Consulting PVT LTD)" w:date="2016-09-02T11:20:00Z"/>
          <w:rPrChange w:id="1703" w:author="Veeresh Appasheb Ravadi (Mindtree Consulting PVT LTD)" w:date="2016-09-06T09:08:00Z">
            <w:rPr>
              <w:ins w:id="1704" w:author="Veeresh Appasheb Ravadi (Mindtree Consulting PVT LTD)" w:date="2016-09-02T11:20:00Z"/>
            </w:rPr>
          </w:rPrChange>
        </w:rPr>
        <w:pPrChange w:id="1705" w:author="Veeresh Appasheb Ravadi (Mindtree Consulting PVT LTD)" w:date="2016-08-29T11:35:00Z">
          <w:pPr>
            <w:pStyle w:val="Heading2"/>
            <w:ind w:left="990" w:hanging="612"/>
          </w:pPr>
        </w:pPrChange>
      </w:pPr>
      <w:ins w:id="1706" w:author="Veeresh Appasheb Ravadi (Mindtree Consulting PVT LTD)" w:date="2016-09-02T11:19:00Z">
        <w:r w:rsidRPr="00D55451">
          <w:t xml:space="preserve">Click on the individual tickets and </w:t>
        </w:r>
      </w:ins>
      <w:ins w:id="1707" w:author="Veeresh Appasheb Ravadi (Mindtree Consulting PVT LTD)" w:date="2016-09-02T11:20:00Z">
        <w:r w:rsidRPr="004A4E23">
          <w:t>i</w:t>
        </w:r>
      </w:ins>
      <w:ins w:id="1708" w:author="Veeresh Appasheb Ravadi (Mindtree Consulting PVT LTD)" w:date="2016-09-02T11:19:00Z">
        <w:r w:rsidRPr="00C6592D">
          <w:rPr>
            <w:rPrChange w:id="1709" w:author="Veeresh Appasheb Ravadi (Mindtree Consulting PVT LTD)" w:date="2016-09-06T09:08:00Z">
              <w:rPr/>
            </w:rPrChange>
          </w:rPr>
          <w:t>nvestigate the issue for the change rollback.</w:t>
        </w:r>
      </w:ins>
    </w:p>
    <w:p w14:paraId="00DCFDBE" w14:textId="7FF5FCC2" w:rsidR="00413BC3" w:rsidRPr="00C6592D" w:rsidRDefault="00F757AF">
      <w:pPr>
        <w:ind w:left="378"/>
        <w:rPr>
          <w:ins w:id="1710" w:author="Veeresh Appasheb Ravadi (Mindtree Consulting PVT LTD)" w:date="2016-09-02T11:19:00Z"/>
          <w:rPrChange w:id="1711" w:author="Veeresh Appasheb Ravadi (Mindtree Consulting PVT LTD)" w:date="2016-09-06T09:08:00Z">
            <w:rPr>
              <w:ins w:id="1712" w:author="Veeresh Appasheb Ravadi (Mindtree Consulting PVT LTD)" w:date="2016-09-02T11:19:00Z"/>
              <w:highlight w:val="yellow"/>
            </w:rPr>
          </w:rPrChange>
        </w:rPr>
        <w:pPrChange w:id="1713" w:author="Veeresh Appasheb Ravadi (Mindtree Consulting PVT LTD)" w:date="2016-10-05T10:34:00Z">
          <w:pPr>
            <w:pStyle w:val="Heading2"/>
            <w:ind w:left="990" w:hanging="612"/>
          </w:pPr>
        </w:pPrChange>
      </w:pPr>
      <w:ins w:id="1714" w:author="Veeresh Appasheb Ravadi (Mindtree Consulting PVT LTD)" w:date="2016-10-05T10:34:00Z">
        <w:r>
          <w:rPr>
            <w:noProof/>
          </w:rPr>
          <w:drawing>
            <wp:inline distT="0" distB="0" distL="0" distR="0" wp14:anchorId="1AEEAB45" wp14:editId="4B67A669">
              <wp:extent cx="6858000" cy="3883025"/>
              <wp:effectExtent l="19050" t="19050" r="19050"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883025"/>
                      </a:xfrm>
                      <a:prstGeom prst="rect">
                        <a:avLst/>
                      </a:prstGeom>
                      <a:ln>
                        <a:solidFill>
                          <a:schemeClr val="bg1">
                            <a:lumMod val="75000"/>
                          </a:schemeClr>
                        </a:solidFill>
                      </a:ln>
                    </pic:spPr>
                  </pic:pic>
                </a:graphicData>
              </a:graphic>
            </wp:inline>
          </w:drawing>
        </w:r>
      </w:ins>
    </w:p>
    <w:p w14:paraId="7425249F" w14:textId="4DDC7A68" w:rsidR="00E72F1D" w:rsidRPr="00C6592D" w:rsidRDefault="00E72F1D">
      <w:pPr>
        <w:pStyle w:val="ListParagraph"/>
        <w:numPr>
          <w:ilvl w:val="0"/>
          <w:numId w:val="62"/>
        </w:numPr>
        <w:rPr>
          <w:ins w:id="1715" w:author="Veeresh Appasheb Ravadi (Mindtree Consulting PVT LTD)" w:date="2016-08-29T16:34:00Z"/>
          <w:rPrChange w:id="1716" w:author="Veeresh Appasheb Ravadi (Mindtree Consulting PVT LTD)" w:date="2016-09-06T09:08:00Z">
            <w:rPr>
              <w:ins w:id="1717" w:author="Veeresh Appasheb Ravadi (Mindtree Consulting PVT LTD)" w:date="2016-08-29T16:34:00Z"/>
              <w:highlight w:val="yellow"/>
            </w:rPr>
          </w:rPrChange>
        </w:rPr>
        <w:pPrChange w:id="1718" w:author="Veeresh Appasheb Ravadi (Mindtree Consulting PVT LTD)" w:date="2016-08-29T11:35:00Z">
          <w:pPr>
            <w:pStyle w:val="Heading2"/>
            <w:ind w:left="990" w:hanging="612"/>
          </w:pPr>
        </w:pPrChange>
      </w:pPr>
      <w:ins w:id="1719" w:author="Veeresh Appasheb Ravadi (Mindtree Consulting PVT LTD)" w:date="2016-08-29T11:55:00Z">
        <w:r w:rsidRPr="00D55451">
          <w:t>EMIE Champion will be able to perform the roles of Requester and Approvers.</w:t>
        </w:r>
      </w:ins>
    </w:p>
    <w:p w14:paraId="007C1A77" w14:textId="77777777" w:rsidR="007355FC" w:rsidRPr="00D55451" w:rsidRDefault="007355FC">
      <w:pPr>
        <w:pStyle w:val="ListParagraph"/>
        <w:numPr>
          <w:ilvl w:val="0"/>
          <w:numId w:val="0"/>
        </w:numPr>
        <w:ind w:left="738"/>
        <w:rPr>
          <w:ins w:id="1720" w:author="Veeresh Appasheb Ravadi (Mindtree Consulting PVT LTD)" w:date="2016-08-29T11:22:00Z"/>
        </w:rPr>
        <w:pPrChange w:id="1721" w:author="Veeresh Appasheb Ravadi (Mindtree Consulting PVT LTD)" w:date="2016-08-29T16:34:00Z">
          <w:pPr>
            <w:pStyle w:val="Heading2"/>
            <w:ind w:left="990" w:hanging="612"/>
          </w:pPr>
        </w:pPrChange>
      </w:pPr>
    </w:p>
    <w:p w14:paraId="4F44EEF0" w14:textId="53876E09" w:rsidR="00E13E44" w:rsidRPr="00C6592D" w:rsidRDefault="00E13E44" w:rsidP="00E13E44">
      <w:pPr>
        <w:pStyle w:val="Heading2"/>
        <w:ind w:left="990" w:hanging="612"/>
        <w:rPr>
          <w:ins w:id="1722" w:author="Veeresh Appasheb Ravadi (Mindtree Consulting PVT LTD)" w:date="2016-08-29T11:56:00Z"/>
          <w:noProof/>
        </w:rPr>
      </w:pPr>
      <w:ins w:id="1723" w:author="Veeresh Appasheb Ravadi (Mindtree Consulting PVT LTD)" w:date="2016-08-29T11:23:00Z">
        <w:r w:rsidRPr="00C6592D">
          <w:rPr>
            <w:szCs w:val="28"/>
          </w:rPr>
          <w:t xml:space="preserve">UC8: </w:t>
        </w:r>
      </w:ins>
      <w:ins w:id="1724" w:author="Veeresh Appasheb Ravadi (Mindtree Consulting PVT LTD)" w:date="2016-09-02T11:28:00Z">
        <w:r w:rsidR="00413BC3" w:rsidRPr="00C6592D">
          <w:rPr>
            <w:b/>
            <w:szCs w:val="28"/>
            <w:rPrChange w:id="1725" w:author="Veeresh Appasheb Ravadi (Mindtree Consulting PVT LTD)" w:date="2016-09-06T09:08:00Z">
              <w:rPr>
                <w:szCs w:val="28"/>
                <w:highlight w:val="yellow"/>
              </w:rPr>
            </w:rPrChange>
          </w:rPr>
          <w:t xml:space="preserve">USER MANAGEMENT </w:t>
        </w:r>
        <w:r w:rsidR="00413BC3" w:rsidRPr="00C6592D">
          <w:rPr>
            <w:szCs w:val="28"/>
            <w:rPrChange w:id="1726" w:author="Veeresh Appasheb Ravadi (Mindtree Consulting PVT LTD)" w:date="2016-09-06T09:08:00Z">
              <w:rPr>
                <w:szCs w:val="28"/>
                <w:highlight w:val="yellow"/>
              </w:rPr>
            </w:rPrChange>
          </w:rPr>
          <w:t xml:space="preserve">- </w:t>
        </w:r>
      </w:ins>
      <w:ins w:id="1727" w:author="Veeresh Appasheb Ravadi (Mindtree Consulting PVT LTD)" w:date="2016-08-29T11:24:00Z">
        <w:r w:rsidRPr="00C6592D">
          <w:rPr>
            <w:noProof/>
          </w:rPr>
          <w:t>Grants access to the port</w:t>
        </w:r>
        <w:r w:rsidR="007355FC" w:rsidRPr="00C6592D">
          <w:rPr>
            <w:noProof/>
            <w:rPrChange w:id="1728" w:author="Veeresh Appasheb Ravadi (Mindtree Consulting PVT LTD)" w:date="2016-09-06T09:08:00Z">
              <w:rPr>
                <w:noProof/>
                <w:highlight w:val="yellow"/>
              </w:rPr>
            </w:rPrChange>
          </w:rPr>
          <w:t>al for users</w:t>
        </w:r>
      </w:ins>
    </w:p>
    <w:p w14:paraId="2CD212BD" w14:textId="70C6921E" w:rsidR="00FF1EB2" w:rsidRPr="004A4E23" w:rsidRDefault="00EE224B">
      <w:pPr>
        <w:pStyle w:val="ListParagraph"/>
        <w:numPr>
          <w:ilvl w:val="0"/>
          <w:numId w:val="63"/>
        </w:numPr>
        <w:rPr>
          <w:ins w:id="1729" w:author="Veeresh Appasheb Ravadi (Mindtree Consulting PVT LTD)" w:date="2016-08-29T12:14:00Z"/>
        </w:rPr>
        <w:pPrChange w:id="1730" w:author="Veeresh Appasheb Ravadi (Mindtree Consulting PVT LTD)" w:date="2016-08-29T11:57:00Z">
          <w:pPr>
            <w:pStyle w:val="Heading2"/>
            <w:ind w:left="990" w:hanging="612"/>
          </w:pPr>
        </w:pPrChange>
      </w:pPr>
      <w:ins w:id="1731" w:author="Veeresh Appasheb Ravadi (Mindtree Consulting PVT LTD)" w:date="2016-08-29T12:13:00Z">
        <w:r w:rsidRPr="00D55451">
          <w:t xml:space="preserve">User </w:t>
        </w:r>
      </w:ins>
      <w:ins w:id="1732" w:author="Veeresh Appasheb Ravadi (Mindtree Consulting PVT LTD)" w:date="2016-08-29T12:14:00Z">
        <w:r w:rsidRPr="00D55451">
          <w:t>submits request to access the Web portal, an email will be triggered to EMIE Champion</w:t>
        </w:r>
      </w:ins>
    </w:p>
    <w:p w14:paraId="0178D28A" w14:textId="65DDDB0A" w:rsidR="00EE224B" w:rsidRPr="00C6592D" w:rsidRDefault="00EE224B">
      <w:pPr>
        <w:pStyle w:val="ListParagraph"/>
        <w:numPr>
          <w:ilvl w:val="0"/>
          <w:numId w:val="63"/>
        </w:numPr>
        <w:rPr>
          <w:ins w:id="1733" w:author="Veeresh Appasheb Ravadi (Mindtree Consulting PVT LTD)" w:date="2016-09-02T11:22:00Z"/>
          <w:rPrChange w:id="1734" w:author="Veeresh Appasheb Ravadi (Mindtree Consulting PVT LTD)" w:date="2016-09-06T09:08:00Z">
            <w:rPr>
              <w:ins w:id="1735" w:author="Veeresh Appasheb Ravadi (Mindtree Consulting PVT LTD)" w:date="2016-09-02T11:22:00Z"/>
              <w:highlight w:val="yellow"/>
            </w:rPr>
          </w:rPrChange>
        </w:rPr>
        <w:pPrChange w:id="1736" w:author="Veeresh Appasheb Ravadi (Mindtree Consulting PVT LTD)" w:date="2016-08-29T11:57:00Z">
          <w:pPr>
            <w:pStyle w:val="Heading2"/>
            <w:ind w:left="990" w:hanging="612"/>
          </w:pPr>
        </w:pPrChange>
      </w:pPr>
      <w:ins w:id="1737" w:author="Veeresh Appasheb Ravadi (Mindtree Consulting PVT LTD)" w:date="2016-08-29T12:15:00Z">
        <w:r w:rsidRPr="004A4E23">
          <w:t xml:space="preserve">EMIE Champion logs in to portal and navigates to </w:t>
        </w:r>
        <w:r w:rsidRPr="00C6592D">
          <w:rPr>
            <w:b/>
            <w:rPrChange w:id="1738" w:author="Veeresh Appasheb Ravadi (Mindtree Consulting PVT LTD)" w:date="2016-09-06T09:08:00Z">
              <w:rPr/>
            </w:rPrChange>
          </w:rPr>
          <w:t>USER MANAGEMENT</w:t>
        </w:r>
        <w:r w:rsidRPr="00D55451">
          <w:t xml:space="preserve"> tab via top menu links.</w:t>
        </w:r>
      </w:ins>
    </w:p>
    <w:p w14:paraId="0B28F61D" w14:textId="64A48450" w:rsidR="00413BC3" w:rsidRPr="004A4E23" w:rsidRDefault="00F757AF">
      <w:pPr>
        <w:ind w:left="378"/>
        <w:rPr>
          <w:ins w:id="1739" w:author="Veeresh Appasheb Ravadi (Mindtree Consulting PVT LTD)" w:date="2016-08-29T12:15:00Z"/>
        </w:rPr>
        <w:pPrChange w:id="1740" w:author="Veeresh Appasheb Ravadi (Mindtree Consulting PVT LTD)" w:date="2016-10-05T10:35:00Z">
          <w:pPr>
            <w:pStyle w:val="Heading2"/>
            <w:ind w:left="990" w:hanging="612"/>
          </w:pPr>
        </w:pPrChange>
      </w:pPr>
      <w:ins w:id="1741" w:author="Veeresh Appasheb Ravadi (Mindtree Consulting PVT LTD)" w:date="2016-10-05T10:34:00Z">
        <w:r>
          <w:rPr>
            <w:noProof/>
          </w:rPr>
          <w:drawing>
            <wp:inline distT="0" distB="0" distL="0" distR="0" wp14:anchorId="1674EBB9" wp14:editId="6CFBB95E">
              <wp:extent cx="6858000" cy="4436745"/>
              <wp:effectExtent l="19050" t="19050" r="19050"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436745"/>
                      </a:xfrm>
                      <a:prstGeom prst="rect">
                        <a:avLst/>
                      </a:prstGeom>
                      <a:ln>
                        <a:solidFill>
                          <a:schemeClr val="bg1">
                            <a:lumMod val="75000"/>
                          </a:schemeClr>
                        </a:solidFill>
                      </a:ln>
                    </pic:spPr>
                  </pic:pic>
                </a:graphicData>
              </a:graphic>
            </wp:inline>
          </w:drawing>
        </w:r>
      </w:ins>
    </w:p>
    <w:p w14:paraId="797CC3A8" w14:textId="77777777" w:rsidR="00413BC3" w:rsidRPr="00C6592D" w:rsidRDefault="00EE224B">
      <w:pPr>
        <w:pStyle w:val="ListParagraph"/>
        <w:numPr>
          <w:ilvl w:val="0"/>
          <w:numId w:val="63"/>
        </w:numPr>
        <w:rPr>
          <w:ins w:id="1742" w:author="Veeresh Appasheb Ravadi (Mindtree Consulting PVT LTD)" w:date="2016-09-02T11:23:00Z"/>
          <w:rPrChange w:id="1743" w:author="Veeresh Appasheb Ravadi (Mindtree Consulting PVT LTD)" w:date="2016-09-06T09:08:00Z">
            <w:rPr>
              <w:ins w:id="1744" w:author="Veeresh Appasheb Ravadi (Mindtree Consulting PVT LTD)" w:date="2016-09-02T11:23:00Z"/>
              <w:highlight w:val="yellow"/>
            </w:rPr>
          </w:rPrChange>
        </w:rPr>
        <w:pPrChange w:id="1745" w:author="Veeresh Appasheb Ravadi (Mindtree Consulting PVT LTD)" w:date="2016-08-29T11:57:00Z">
          <w:pPr>
            <w:pStyle w:val="Heading2"/>
            <w:ind w:left="990" w:hanging="612"/>
          </w:pPr>
        </w:pPrChange>
      </w:pPr>
      <w:ins w:id="1746" w:author="Veeresh Appasheb Ravadi (Mindtree Consulting PVT LTD)" w:date="2016-08-29T12:16:00Z">
        <w:r w:rsidRPr="00C6592D">
          <w:rPr>
            <w:rPrChange w:id="1747" w:author="Veeresh Appasheb Ravadi (Mindtree Consulting PVT LTD)" w:date="2016-09-06T09:08:00Z">
              <w:rPr/>
            </w:rPrChange>
          </w:rPr>
          <w:t xml:space="preserve">Selects the individual user </w:t>
        </w:r>
      </w:ins>
      <w:ins w:id="1748" w:author="Veeresh Appasheb Ravadi (Mindtree Consulting PVT LTD)" w:date="2016-09-02T11:23:00Z">
        <w:r w:rsidR="00413BC3" w:rsidRPr="00C6592D">
          <w:rPr>
            <w:rPrChange w:id="1749" w:author="Veeresh Appasheb Ravadi (Mindtree Consulting PVT LTD)" w:date="2016-09-06T09:08:00Z">
              <w:rPr>
                <w:highlight w:val="yellow"/>
              </w:rPr>
            </w:rPrChange>
          </w:rPr>
          <w:t>and click on EDIT button.</w:t>
        </w:r>
      </w:ins>
    </w:p>
    <w:p w14:paraId="0CE07087" w14:textId="57CEC02C" w:rsidR="00EE224B" w:rsidRPr="00C6592D" w:rsidRDefault="00413BC3">
      <w:pPr>
        <w:pStyle w:val="ListParagraph"/>
        <w:numPr>
          <w:ilvl w:val="0"/>
          <w:numId w:val="63"/>
        </w:numPr>
        <w:rPr>
          <w:ins w:id="1750" w:author="Veeresh Appasheb Ravadi (Mindtree Consulting PVT LTD)" w:date="2016-09-02T11:24:00Z"/>
          <w:rPrChange w:id="1751" w:author="Veeresh Appasheb Ravadi (Mindtree Consulting PVT LTD)" w:date="2016-09-06T09:08:00Z">
            <w:rPr>
              <w:ins w:id="1752" w:author="Veeresh Appasheb Ravadi (Mindtree Consulting PVT LTD)" w:date="2016-09-02T11:24:00Z"/>
              <w:highlight w:val="yellow"/>
            </w:rPr>
          </w:rPrChange>
        </w:rPr>
        <w:pPrChange w:id="1753" w:author="Veeresh Appasheb Ravadi (Mindtree Consulting PVT LTD)" w:date="2016-08-29T11:57:00Z">
          <w:pPr>
            <w:pStyle w:val="Heading2"/>
            <w:ind w:left="990" w:hanging="612"/>
          </w:pPr>
        </w:pPrChange>
      </w:pPr>
      <w:ins w:id="1754" w:author="Veeresh Appasheb Ravadi (Mindtree Consulting PVT LTD)" w:date="2016-09-02T11:25:00Z">
        <w:r w:rsidRPr="00C6592D">
          <w:rPr>
            <w:rPrChange w:id="1755" w:author="Veeresh Appasheb Ravadi (Mindtree Consulting PVT LTD)" w:date="2016-09-06T09:08:00Z">
              <w:rPr>
                <w:highlight w:val="yellow"/>
              </w:rPr>
            </w:rPrChange>
          </w:rPr>
          <w:t>Approves the access request by checking the ACTIVE checkbox and SAVE.</w:t>
        </w:r>
      </w:ins>
    </w:p>
    <w:p w14:paraId="1D49723C" w14:textId="293D1308" w:rsidR="00413BC3" w:rsidRPr="004A4E23" w:rsidRDefault="00F757AF">
      <w:pPr>
        <w:ind w:left="378"/>
        <w:rPr>
          <w:ins w:id="1756" w:author="Veeresh Appasheb Ravadi (Mindtree Consulting PVT LTD)" w:date="2016-08-29T12:16:00Z"/>
        </w:rPr>
        <w:pPrChange w:id="1757" w:author="Veeresh Appasheb Ravadi (Mindtree Consulting PVT LTD)" w:date="2016-09-06T09:32:00Z">
          <w:pPr>
            <w:pStyle w:val="Heading2"/>
            <w:ind w:left="990" w:hanging="612"/>
          </w:pPr>
        </w:pPrChange>
      </w:pPr>
      <w:ins w:id="1758" w:author="Veeresh Appasheb Ravadi (Mindtree Consulting PVT LTD)" w:date="2016-10-05T10:35:00Z">
        <w:r>
          <w:rPr>
            <w:noProof/>
          </w:rPr>
          <w:drawing>
            <wp:inline distT="0" distB="0" distL="0" distR="0" wp14:anchorId="270FE37D" wp14:editId="17DF1DBF">
              <wp:extent cx="5629275" cy="376237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9275" cy="3762375"/>
                      </a:xfrm>
                      <a:prstGeom prst="rect">
                        <a:avLst/>
                      </a:prstGeom>
                      <a:ln>
                        <a:solidFill>
                          <a:schemeClr val="bg1">
                            <a:lumMod val="75000"/>
                          </a:schemeClr>
                        </a:solidFill>
                      </a:ln>
                    </pic:spPr>
                  </pic:pic>
                </a:graphicData>
              </a:graphic>
            </wp:inline>
          </w:drawing>
        </w:r>
      </w:ins>
    </w:p>
    <w:p w14:paraId="545D6B62" w14:textId="31AF4CA6" w:rsidR="00EE224B" w:rsidRPr="00C6592D" w:rsidRDefault="00EE224B">
      <w:pPr>
        <w:pStyle w:val="ListParagraph"/>
        <w:numPr>
          <w:ilvl w:val="0"/>
          <w:numId w:val="63"/>
        </w:numPr>
        <w:rPr>
          <w:ins w:id="1759" w:author="Veeresh Appasheb Ravadi (Mindtree Consulting PVT LTD)" w:date="2016-09-02T11:27:00Z"/>
          <w:rPrChange w:id="1760" w:author="Veeresh Appasheb Ravadi (Mindtree Consulting PVT LTD)" w:date="2016-09-06T09:08:00Z">
            <w:rPr>
              <w:ins w:id="1761" w:author="Veeresh Appasheb Ravadi (Mindtree Consulting PVT LTD)" w:date="2016-09-02T11:27:00Z"/>
              <w:highlight w:val="yellow"/>
            </w:rPr>
          </w:rPrChange>
        </w:rPr>
        <w:pPrChange w:id="1762" w:author="Veeresh Appasheb Ravadi (Mindtree Consulting PVT LTD)" w:date="2016-08-29T11:57:00Z">
          <w:pPr>
            <w:pStyle w:val="Heading2"/>
            <w:ind w:left="990" w:hanging="612"/>
          </w:pPr>
        </w:pPrChange>
      </w:pPr>
      <w:ins w:id="1763" w:author="Veeresh Appasheb Ravadi (Mindtree Consulting PVT LTD)" w:date="2016-08-29T12:16:00Z">
        <w:r w:rsidRPr="004A4E23">
          <w:t>EMIE</w:t>
        </w:r>
        <w:r w:rsidRPr="00C6592D">
          <w:rPr>
            <w:rPrChange w:id="1764" w:author="Veeresh Appasheb Ravadi (Mindtree Consulting PVT LTD)" w:date="2016-09-06T09:08:00Z">
              <w:rPr/>
            </w:rPrChange>
          </w:rPr>
          <w:t xml:space="preserve"> Champion can</w:t>
        </w:r>
      </w:ins>
      <w:ins w:id="1765" w:author="Veeresh Appasheb Ravadi (Mindtree Consulting PVT LTD)" w:date="2016-08-29T12:17:00Z">
        <w:r w:rsidRPr="00C6592D">
          <w:rPr>
            <w:rPrChange w:id="1766" w:author="Veeresh Appasheb Ravadi (Mindtree Consulting PVT LTD)" w:date="2016-09-06T09:08:00Z">
              <w:rPr/>
            </w:rPrChange>
          </w:rPr>
          <w:t xml:space="preserve"> also</w:t>
        </w:r>
      </w:ins>
      <w:ins w:id="1767" w:author="Veeresh Appasheb Ravadi (Mindtree Consulting PVT LTD)" w:date="2016-08-29T12:16:00Z">
        <w:r w:rsidRPr="00C6592D">
          <w:rPr>
            <w:rPrChange w:id="1768" w:author="Veeresh Appasheb Ravadi (Mindtree Consulting PVT LTD)" w:date="2016-09-06T09:08:00Z">
              <w:rPr/>
            </w:rPrChange>
          </w:rPr>
          <w:t xml:space="preserve"> add the USER to portal via </w:t>
        </w:r>
        <w:r w:rsidRPr="00C6592D">
          <w:rPr>
            <w:b/>
            <w:rPrChange w:id="1769" w:author="Veeresh Appasheb Ravadi (Mindtree Consulting PVT LTD)" w:date="2016-09-06T09:08:00Z">
              <w:rPr/>
            </w:rPrChange>
          </w:rPr>
          <w:t>ADD USER</w:t>
        </w:r>
        <w:r w:rsidRPr="00D55451">
          <w:t xml:space="preserve"> feature with appropriate roles assigned.</w:t>
        </w:r>
      </w:ins>
    </w:p>
    <w:p w14:paraId="2D1C4F07" w14:textId="2943B97D" w:rsidR="00413BC3" w:rsidRDefault="00F757AF">
      <w:pPr>
        <w:ind w:left="378"/>
        <w:rPr>
          <w:ins w:id="1770" w:author="Veeresh Appasheb Ravadi (Mindtree Consulting PVT LTD)" w:date="2016-09-06T09:32:00Z"/>
        </w:rPr>
        <w:pPrChange w:id="1771" w:author="Veeresh Appasheb Ravadi (Mindtree Consulting PVT LTD)" w:date="2016-09-06T09:32:00Z">
          <w:pPr>
            <w:pStyle w:val="Heading2"/>
            <w:ind w:left="990" w:hanging="612"/>
          </w:pPr>
        </w:pPrChange>
      </w:pPr>
      <w:ins w:id="1772" w:author="Veeresh Appasheb Ravadi (Mindtree Consulting PVT LTD)" w:date="2016-10-05T10:38:00Z">
        <w:r>
          <w:rPr>
            <w:noProof/>
          </w:rPr>
          <w:drawing>
            <wp:inline distT="0" distB="0" distL="0" distR="0" wp14:anchorId="262FC84E" wp14:editId="6D9E0DDF">
              <wp:extent cx="4057650" cy="58674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7650" cy="5867400"/>
                      </a:xfrm>
                      <a:prstGeom prst="rect">
                        <a:avLst/>
                      </a:prstGeom>
                      <a:ln>
                        <a:solidFill>
                          <a:schemeClr val="bg1">
                            <a:lumMod val="75000"/>
                          </a:schemeClr>
                        </a:solidFill>
                      </a:ln>
                    </pic:spPr>
                  </pic:pic>
                </a:graphicData>
              </a:graphic>
            </wp:inline>
          </w:drawing>
        </w:r>
      </w:ins>
    </w:p>
    <w:p w14:paraId="229EAF8E" w14:textId="1F236946" w:rsidR="007A638B" w:rsidRDefault="007A638B">
      <w:pPr>
        <w:ind w:left="378"/>
        <w:rPr>
          <w:ins w:id="1773" w:author="Veeresh Appasheb Ravadi (Mindtree Consulting PVT LTD)" w:date="2016-09-06T09:32:00Z"/>
        </w:rPr>
        <w:pPrChange w:id="1774" w:author="Veeresh Appasheb Ravadi (Mindtree Consulting PVT LTD)" w:date="2016-09-06T09:32:00Z">
          <w:pPr>
            <w:pStyle w:val="Heading2"/>
            <w:ind w:left="990" w:hanging="612"/>
          </w:pPr>
        </w:pPrChange>
      </w:pPr>
    </w:p>
    <w:p w14:paraId="2C8A5276" w14:textId="77777777" w:rsidR="007A638B" w:rsidRPr="004A4E23" w:rsidRDefault="007A638B">
      <w:pPr>
        <w:ind w:left="378"/>
        <w:rPr>
          <w:ins w:id="1775" w:author="Veeresh Appasheb Ravadi (Mindtree Consulting PVT LTD)" w:date="2016-08-29T12:16:00Z"/>
        </w:rPr>
        <w:pPrChange w:id="1776" w:author="Veeresh Appasheb Ravadi (Mindtree Consulting PVT LTD)" w:date="2016-09-06T09:32:00Z">
          <w:pPr>
            <w:pStyle w:val="Heading2"/>
            <w:ind w:left="990" w:hanging="612"/>
          </w:pPr>
        </w:pPrChange>
      </w:pPr>
    </w:p>
    <w:p w14:paraId="7B137625" w14:textId="661135EB" w:rsidR="00506C68" w:rsidRPr="00C6592D" w:rsidRDefault="00506C68">
      <w:pPr>
        <w:pStyle w:val="ListParagraph"/>
        <w:numPr>
          <w:ilvl w:val="0"/>
          <w:numId w:val="63"/>
        </w:numPr>
        <w:rPr>
          <w:ins w:id="1777" w:author="Veeresh Appasheb Ravadi (Mindtree Consulting PVT LTD)" w:date="2016-09-02T14:24:00Z"/>
          <w:rPrChange w:id="1778" w:author="Veeresh Appasheb Ravadi (Mindtree Consulting PVT LTD)" w:date="2016-09-06T09:08:00Z">
            <w:rPr>
              <w:ins w:id="1779" w:author="Veeresh Appasheb Ravadi (Mindtree Consulting PVT LTD)" w:date="2016-09-02T14:24:00Z"/>
              <w:highlight w:val="yellow"/>
            </w:rPr>
          </w:rPrChange>
        </w:rPr>
        <w:pPrChange w:id="1780" w:author="Veeresh Appasheb Ravadi (Mindtree Consulting PVT LTD)" w:date="2016-08-29T12:25:00Z">
          <w:pPr>
            <w:pStyle w:val="Heading2"/>
            <w:ind w:left="990" w:hanging="612"/>
          </w:pPr>
        </w:pPrChange>
      </w:pPr>
      <w:ins w:id="1781" w:author="Veeresh Appasheb Ravadi (Mindtree Consulting PVT LTD)" w:date="2016-08-29T12:20:00Z">
        <w:r w:rsidRPr="00C6592D">
          <w:rPr>
            <w:rPrChange w:id="1782" w:author="Veeresh Appasheb Ravadi (Mindtree Consulting PVT LTD)" w:date="2016-09-06T09:08:00Z">
              <w:rPr/>
            </w:rPrChange>
          </w:rPr>
          <w:t xml:space="preserve">EMIE Champion can </w:t>
        </w:r>
      </w:ins>
      <w:ins w:id="1783" w:author="Veeresh Appasheb Ravadi (Mindtree Consulting PVT LTD)" w:date="2016-08-29T12:24:00Z">
        <w:r w:rsidRPr="00C6592D">
          <w:rPr>
            <w:b/>
            <w:rPrChange w:id="1784" w:author="Veeresh Appasheb Ravadi (Mindtree Consulting PVT LTD)" w:date="2016-09-06T09:08:00Z">
              <w:rPr/>
            </w:rPrChange>
          </w:rPr>
          <w:t>ACTIVATE</w:t>
        </w:r>
        <w:r w:rsidRPr="00D55451">
          <w:t>/</w:t>
        </w:r>
      </w:ins>
      <w:ins w:id="1785" w:author="Veeresh Appasheb Ravadi (Mindtree Consulting PVT LTD)" w:date="2016-08-29T12:20:00Z">
        <w:r w:rsidRPr="00C6592D">
          <w:rPr>
            <w:b/>
            <w:rPrChange w:id="1786" w:author="Veeresh Appasheb Ravadi (Mindtree Consulting PVT LTD)" w:date="2016-09-06T09:08:00Z">
              <w:rPr/>
            </w:rPrChange>
          </w:rPr>
          <w:t>DEACTIVATE</w:t>
        </w:r>
        <w:r w:rsidR="00FA3AB0" w:rsidRPr="00C6592D">
          <w:rPr>
            <w:rPrChange w:id="1787" w:author="Veeresh Appasheb Ravadi (Mindtree Consulting PVT LTD)" w:date="2016-09-06T09:08:00Z">
              <w:rPr>
                <w:highlight w:val="yellow"/>
              </w:rPr>
            </w:rPrChange>
          </w:rPr>
          <w:t xml:space="preserve"> the invalid users by Checking/unchecking the ACTIVE checkbox on edit user page.</w:t>
        </w:r>
      </w:ins>
    </w:p>
    <w:p w14:paraId="1A19F42D" w14:textId="60BCFD73" w:rsidR="00FA3AB0" w:rsidRPr="00C6592D" w:rsidRDefault="00F757AF">
      <w:pPr>
        <w:ind w:left="378"/>
        <w:rPr>
          <w:ins w:id="1788" w:author="Veeresh Appasheb Ravadi (Mindtree Consulting PVT LTD)" w:date="2016-08-29T16:34:00Z"/>
          <w:rPrChange w:id="1789" w:author="Veeresh Appasheb Ravadi (Mindtree Consulting PVT LTD)" w:date="2016-09-06T09:08:00Z">
            <w:rPr>
              <w:ins w:id="1790" w:author="Veeresh Appasheb Ravadi (Mindtree Consulting PVT LTD)" w:date="2016-08-29T16:34:00Z"/>
              <w:highlight w:val="yellow"/>
            </w:rPr>
          </w:rPrChange>
        </w:rPr>
        <w:pPrChange w:id="1791" w:author="Veeresh Appasheb Ravadi (Mindtree Consulting PVT LTD)" w:date="2016-09-06T09:32:00Z">
          <w:pPr>
            <w:pStyle w:val="Heading2"/>
            <w:ind w:left="990" w:hanging="612"/>
          </w:pPr>
        </w:pPrChange>
      </w:pPr>
      <w:ins w:id="1792" w:author="Veeresh Appasheb Ravadi (Mindtree Consulting PVT LTD)" w:date="2016-10-05T10:40:00Z">
        <w:r>
          <w:rPr>
            <w:noProof/>
          </w:rPr>
          <w:drawing>
            <wp:inline distT="0" distB="0" distL="0" distR="0" wp14:anchorId="4D54049C" wp14:editId="093002D4">
              <wp:extent cx="5610225" cy="3752850"/>
              <wp:effectExtent l="19050" t="19050" r="2857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0225" cy="3752850"/>
                      </a:xfrm>
                      <a:prstGeom prst="rect">
                        <a:avLst/>
                      </a:prstGeom>
                      <a:ln>
                        <a:solidFill>
                          <a:schemeClr val="bg1">
                            <a:lumMod val="75000"/>
                          </a:schemeClr>
                        </a:solidFill>
                      </a:ln>
                    </pic:spPr>
                  </pic:pic>
                </a:graphicData>
              </a:graphic>
            </wp:inline>
          </w:drawing>
        </w:r>
      </w:ins>
    </w:p>
    <w:p w14:paraId="57CE373B" w14:textId="77777777" w:rsidR="007355FC" w:rsidRPr="00D55451" w:rsidRDefault="007355FC">
      <w:pPr>
        <w:pStyle w:val="ListParagraph"/>
        <w:numPr>
          <w:ilvl w:val="0"/>
          <w:numId w:val="0"/>
        </w:numPr>
        <w:ind w:left="738"/>
        <w:rPr>
          <w:ins w:id="1793" w:author="Veeresh Appasheb Ravadi (Mindtree Consulting PVT LTD)" w:date="2016-08-29T11:23:00Z"/>
        </w:rPr>
        <w:pPrChange w:id="1794" w:author="Veeresh Appasheb Ravadi (Mindtree Consulting PVT LTD)" w:date="2016-08-29T16:34:00Z">
          <w:pPr>
            <w:pStyle w:val="Heading2"/>
            <w:ind w:left="990" w:hanging="612"/>
          </w:pPr>
        </w:pPrChange>
      </w:pPr>
    </w:p>
    <w:p w14:paraId="1599EAB4" w14:textId="1F0ADB32" w:rsidR="00506C68" w:rsidRPr="00C6592D" w:rsidRDefault="00506C68" w:rsidP="00506C68">
      <w:pPr>
        <w:pStyle w:val="Heading2"/>
        <w:ind w:left="990" w:hanging="612"/>
        <w:rPr>
          <w:ins w:id="1795" w:author="Veeresh Appasheb Ravadi (Mindtree Consulting PVT LTD)" w:date="2016-08-29T12:25:00Z"/>
          <w:noProof/>
        </w:rPr>
      </w:pPr>
      <w:ins w:id="1796" w:author="Veeresh Appasheb Ravadi (Mindtree Consulting PVT LTD)" w:date="2016-08-29T12:25:00Z">
        <w:r w:rsidRPr="00C6592D">
          <w:rPr>
            <w:szCs w:val="28"/>
          </w:rPr>
          <w:t xml:space="preserve">UC9: </w:t>
        </w:r>
      </w:ins>
      <w:ins w:id="1797" w:author="Veeresh Appasheb Ravadi (Mindtree Consulting PVT LTD)" w:date="2016-10-05T14:06:00Z">
        <w:r w:rsidR="00873BC3">
          <w:rPr>
            <w:b/>
            <w:szCs w:val="28"/>
          </w:rPr>
          <w:t>SETTINGS</w:t>
        </w:r>
      </w:ins>
      <w:ins w:id="1798" w:author="Veeresh Appasheb Ravadi (Mindtree Consulting PVT LTD)" w:date="2016-09-02T14:30:00Z">
        <w:r w:rsidR="00D85BA2" w:rsidRPr="00C6592D">
          <w:rPr>
            <w:szCs w:val="28"/>
            <w:rPrChange w:id="1799" w:author="Veeresh Appasheb Ravadi (Mindtree Consulting PVT LTD)" w:date="2016-09-06T09:08:00Z">
              <w:rPr>
                <w:szCs w:val="28"/>
                <w:highlight w:val="yellow"/>
              </w:rPr>
            </w:rPrChange>
          </w:rPr>
          <w:t xml:space="preserve"> - </w:t>
        </w:r>
      </w:ins>
      <w:ins w:id="1800" w:author="Veeresh Appasheb Ravadi (Mindtree Consulting PVT LTD)" w:date="2016-08-29T16:35:00Z">
        <w:r w:rsidR="007355FC" w:rsidRPr="00C6592D">
          <w:rPr>
            <w:noProof/>
            <w:rPrChange w:id="1801" w:author="Veeresh Appasheb Ravadi (Mindtree Consulting PVT LTD)" w:date="2016-09-06T09:08:00Z">
              <w:rPr>
                <w:noProof/>
                <w:highlight w:val="yellow"/>
              </w:rPr>
            </w:rPrChange>
          </w:rPr>
          <w:t>Manage the tool configuration settings</w:t>
        </w:r>
      </w:ins>
      <w:ins w:id="1802" w:author="Veeresh Appasheb Ravadi (Mindtree Consulting PVT LTD)" w:date="2016-08-29T12:25:00Z">
        <w:r w:rsidRPr="00C6592D">
          <w:rPr>
            <w:noProof/>
          </w:rPr>
          <w:t>.</w:t>
        </w:r>
      </w:ins>
    </w:p>
    <w:p w14:paraId="6B52B8CF" w14:textId="38479831" w:rsidR="00506C68" w:rsidRPr="00C6592D" w:rsidRDefault="00506C68">
      <w:pPr>
        <w:pStyle w:val="ListParagraph"/>
        <w:numPr>
          <w:ilvl w:val="0"/>
          <w:numId w:val="64"/>
        </w:numPr>
        <w:rPr>
          <w:ins w:id="1803" w:author="Veeresh Appasheb Ravadi (Mindtree Consulting PVT LTD)" w:date="2016-09-02T14:31:00Z"/>
          <w:rPrChange w:id="1804" w:author="Veeresh Appasheb Ravadi (Mindtree Consulting PVT LTD)" w:date="2016-09-06T09:08:00Z">
            <w:rPr>
              <w:ins w:id="1805" w:author="Veeresh Appasheb Ravadi (Mindtree Consulting PVT LTD)" w:date="2016-09-02T14:31:00Z"/>
              <w:highlight w:val="yellow"/>
            </w:rPr>
          </w:rPrChange>
        </w:rPr>
        <w:pPrChange w:id="1806" w:author="Veeresh Appasheb Ravadi (Mindtree Consulting PVT LTD)" w:date="2016-08-29T12:26:00Z">
          <w:pPr>
            <w:pStyle w:val="Heading2"/>
            <w:ind w:left="990" w:hanging="612"/>
          </w:pPr>
        </w:pPrChange>
      </w:pPr>
      <w:ins w:id="1807" w:author="Veeresh Appasheb Ravadi (Mindtree Consulting PVT LTD)" w:date="2016-08-29T12:26:00Z">
        <w:r w:rsidRPr="00D55451">
          <w:t>EMI</w:t>
        </w:r>
        <w:r w:rsidR="008625FB" w:rsidRPr="004A4E23">
          <w:t xml:space="preserve">E Champion log in to the portal and navigates to </w:t>
        </w:r>
      </w:ins>
      <w:ins w:id="1808" w:author="Veeresh Appasheb Ravadi (Mindtree Consulting PVT LTD)" w:date="2016-10-05T14:06:00Z">
        <w:r w:rsidR="00873BC3">
          <w:rPr>
            <w:b/>
          </w:rPr>
          <w:t>SETTINGS</w:t>
        </w:r>
      </w:ins>
      <w:ins w:id="1809" w:author="Veeresh Appasheb Ravadi (Mindtree Consulting PVT LTD)" w:date="2016-08-29T12:26:00Z">
        <w:r w:rsidR="008625FB" w:rsidRPr="00D55451">
          <w:t xml:space="preserve"> page via top menu links.</w:t>
        </w:r>
      </w:ins>
    </w:p>
    <w:p w14:paraId="1C103CFE" w14:textId="77777777" w:rsidR="00D85BA2" w:rsidRPr="00C6592D" w:rsidRDefault="00D85BA2">
      <w:pPr>
        <w:pStyle w:val="ListParagraph"/>
        <w:numPr>
          <w:ilvl w:val="0"/>
          <w:numId w:val="0"/>
        </w:numPr>
        <w:ind w:left="738"/>
        <w:rPr>
          <w:ins w:id="1810" w:author="Veeresh Appasheb Ravadi (Mindtree Consulting PVT LTD)" w:date="2016-09-02T14:31:00Z"/>
          <w:rPrChange w:id="1811" w:author="Veeresh Appasheb Ravadi (Mindtree Consulting PVT LTD)" w:date="2016-09-06T09:08:00Z">
            <w:rPr>
              <w:ins w:id="1812" w:author="Veeresh Appasheb Ravadi (Mindtree Consulting PVT LTD)" w:date="2016-09-02T14:31:00Z"/>
              <w:highlight w:val="yellow"/>
            </w:rPr>
          </w:rPrChange>
        </w:rPr>
        <w:pPrChange w:id="1813" w:author="Veeresh Appasheb Ravadi (Mindtree Consulting PVT LTD)" w:date="2016-09-02T14:31:00Z">
          <w:pPr>
            <w:pStyle w:val="Heading2"/>
            <w:ind w:left="990" w:hanging="612"/>
          </w:pPr>
        </w:pPrChange>
      </w:pPr>
    </w:p>
    <w:p w14:paraId="0EC3BD89" w14:textId="71C438A4" w:rsidR="00D85BA2" w:rsidRPr="004A4E23" w:rsidRDefault="00E757C3">
      <w:pPr>
        <w:rPr>
          <w:ins w:id="1814" w:author="Veeresh Appasheb Ravadi (Mindtree Consulting PVT LTD)" w:date="2016-08-29T12:30:00Z"/>
        </w:rPr>
        <w:pPrChange w:id="1815" w:author="Veeresh Appasheb Ravadi (Mindtree Consulting PVT LTD)" w:date="2016-09-02T14:31:00Z">
          <w:pPr>
            <w:pStyle w:val="Heading2"/>
            <w:ind w:left="990" w:hanging="612"/>
          </w:pPr>
        </w:pPrChange>
      </w:pPr>
      <w:ins w:id="1816" w:author="Veeresh Appasheb Ravadi (Mindtree Consulting PVT LTD)" w:date="2016-10-05T10:49:00Z">
        <w:r>
          <w:rPr>
            <w:noProof/>
          </w:rPr>
          <w:drawing>
            <wp:inline distT="0" distB="0" distL="0" distR="0" wp14:anchorId="55CB90E2" wp14:editId="24F69255">
              <wp:extent cx="6849110" cy="8134710"/>
              <wp:effectExtent l="19050" t="19050" r="2794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9862" cy="8135603"/>
                      </a:xfrm>
                      <a:prstGeom prst="rect">
                        <a:avLst/>
                      </a:prstGeom>
                      <a:noFill/>
                      <a:ln>
                        <a:solidFill>
                          <a:schemeClr val="bg1">
                            <a:lumMod val="75000"/>
                          </a:schemeClr>
                        </a:solidFill>
                      </a:ln>
                    </pic:spPr>
                  </pic:pic>
                </a:graphicData>
              </a:graphic>
            </wp:inline>
          </w:drawing>
        </w:r>
      </w:ins>
    </w:p>
    <w:p w14:paraId="0130B582" w14:textId="40DE83EB" w:rsidR="008625FB" w:rsidRPr="00C6592D" w:rsidRDefault="008625FB">
      <w:pPr>
        <w:pStyle w:val="ListParagraph"/>
        <w:numPr>
          <w:ilvl w:val="0"/>
          <w:numId w:val="64"/>
        </w:numPr>
        <w:rPr>
          <w:ins w:id="1817" w:author="Veeresh Appasheb Ravadi (Mindtree Consulting PVT LTD)" w:date="2016-09-02T14:39:00Z"/>
          <w:rPrChange w:id="1818" w:author="Veeresh Appasheb Ravadi (Mindtree Consulting PVT LTD)" w:date="2016-09-06T09:08:00Z">
            <w:rPr>
              <w:ins w:id="1819" w:author="Veeresh Appasheb Ravadi (Mindtree Consulting PVT LTD)" w:date="2016-09-02T14:39:00Z"/>
              <w:highlight w:val="yellow"/>
            </w:rPr>
          </w:rPrChange>
        </w:rPr>
        <w:pPrChange w:id="1820" w:author="Veeresh Appasheb Ravadi (Mindtree Consulting PVT LTD)" w:date="2016-08-29T12:26:00Z">
          <w:pPr>
            <w:pStyle w:val="Heading2"/>
            <w:ind w:left="990" w:hanging="612"/>
          </w:pPr>
        </w:pPrChange>
      </w:pPr>
      <w:ins w:id="1821" w:author="Veeresh Appasheb Ravadi (Mindtree Consulting PVT LTD)" w:date="2016-08-29T12:30:00Z">
        <w:r w:rsidRPr="004A4E23">
          <w:t xml:space="preserve">EMIE Champion </w:t>
        </w:r>
      </w:ins>
      <w:ins w:id="1822" w:author="Veeresh Appasheb Ravadi (Mindtree Consulting PVT LTD)" w:date="2016-09-02T14:31:00Z">
        <w:r w:rsidR="00D85BA2" w:rsidRPr="00C6592D">
          <w:rPr>
            <w:rPrChange w:id="1823" w:author="Veeresh Appasheb Ravadi (Mindtree Consulting PVT LTD)" w:date="2016-09-06T09:08:00Z">
              <w:rPr>
                <w:highlight w:val="yellow"/>
              </w:rPr>
            </w:rPrChange>
          </w:rPr>
          <w:t xml:space="preserve">can </w:t>
        </w:r>
      </w:ins>
      <w:ins w:id="1824" w:author="Veeresh Appasheb Ravadi (Mindtree Consulting PVT LTD)" w:date="2016-08-29T12:30:00Z">
        <w:r w:rsidRPr="00D55451">
          <w:t xml:space="preserve">update the </w:t>
        </w:r>
      </w:ins>
      <w:ins w:id="1825" w:author="Veeresh Appasheb Ravadi (Mindtree Consulting PVT LTD)" w:date="2016-10-05T13:57:00Z">
        <w:r w:rsidR="0084627B">
          <w:rPr>
            <w:color w:val="auto"/>
          </w:rPr>
          <w:t>pre-production</w:t>
        </w:r>
        <w:r w:rsidR="0084627B" w:rsidRPr="00D55451">
          <w:t xml:space="preserve"> </w:t>
        </w:r>
      </w:ins>
      <w:ins w:id="1826" w:author="Veeresh Appasheb Ravadi (Mindtree Consulting PVT LTD)" w:date="2016-08-29T12:30:00Z">
        <w:r w:rsidRPr="00D55451">
          <w:t>and production EMIE xml location in the tool by providing appropriate credentials to access the location path.</w:t>
        </w:r>
      </w:ins>
    </w:p>
    <w:p w14:paraId="3BCC3106" w14:textId="33E0484F" w:rsidR="00B83C5B" w:rsidRPr="004A4E23" w:rsidRDefault="002E4C56">
      <w:pPr>
        <w:rPr>
          <w:ins w:id="1827" w:author="Veeresh Appasheb Ravadi (Mindtree Consulting PVT LTD)" w:date="2016-08-29T12:30:00Z"/>
        </w:rPr>
        <w:pPrChange w:id="1828" w:author="Veeresh Appasheb Ravadi (Mindtree Consulting PVT LTD)" w:date="2016-09-02T14:39:00Z">
          <w:pPr>
            <w:pStyle w:val="Heading2"/>
            <w:ind w:left="990" w:hanging="612"/>
          </w:pPr>
        </w:pPrChange>
      </w:pPr>
      <w:ins w:id="1829" w:author="Veeresh Appasheb Ravadi (Mindtree Consulting PVT LTD)" w:date="2016-09-02T14:47:00Z">
        <w:r w:rsidRPr="00D55451">
          <w:rPr>
            <w:noProof/>
          </w:rPr>
          <w:drawing>
            <wp:inline distT="0" distB="0" distL="0" distR="0" wp14:anchorId="3E42C1AF" wp14:editId="10BE3DDF">
              <wp:extent cx="5442272" cy="3429000"/>
              <wp:effectExtent l="19050" t="19050" r="2540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5969" cy="3437630"/>
                      </a:xfrm>
                      <a:prstGeom prst="rect">
                        <a:avLst/>
                      </a:prstGeom>
                      <a:ln>
                        <a:solidFill>
                          <a:schemeClr val="bg1">
                            <a:lumMod val="75000"/>
                          </a:schemeClr>
                        </a:solidFill>
                      </a:ln>
                    </pic:spPr>
                  </pic:pic>
                </a:graphicData>
              </a:graphic>
            </wp:inline>
          </w:drawing>
        </w:r>
      </w:ins>
    </w:p>
    <w:p w14:paraId="1C5BE2D0" w14:textId="012849D1" w:rsidR="008625FB" w:rsidRPr="00C6592D" w:rsidRDefault="008625FB">
      <w:pPr>
        <w:pStyle w:val="ListParagraph"/>
        <w:numPr>
          <w:ilvl w:val="0"/>
          <w:numId w:val="64"/>
        </w:numPr>
        <w:rPr>
          <w:ins w:id="1830" w:author="Veeresh Appasheb Ravadi (Mindtree Consulting PVT LTD)" w:date="2016-08-29T12:32:00Z"/>
          <w:rPrChange w:id="1831" w:author="Veeresh Appasheb Ravadi (Mindtree Consulting PVT LTD)" w:date="2016-09-06T09:08:00Z">
            <w:rPr>
              <w:ins w:id="1832" w:author="Veeresh Appasheb Ravadi (Mindtree Consulting PVT LTD)" w:date="2016-08-29T12:32:00Z"/>
            </w:rPr>
          </w:rPrChange>
        </w:rPr>
        <w:pPrChange w:id="1833" w:author="Veeresh Appasheb Ravadi (Mindtree Consulting PVT LTD)" w:date="2016-08-29T12:26:00Z">
          <w:pPr>
            <w:pStyle w:val="Heading2"/>
            <w:ind w:left="990" w:hanging="612"/>
          </w:pPr>
        </w:pPrChange>
      </w:pPr>
      <w:ins w:id="1834" w:author="Veeresh Appasheb Ravadi (Mindtree Consulting PVT LTD)" w:date="2016-08-29T12:31:00Z">
        <w:r w:rsidRPr="00C6592D">
          <w:rPr>
            <w:rPrChange w:id="1835" w:author="Veeresh Appasheb Ravadi (Mindtree Consulting PVT LTD)" w:date="2016-09-06T09:08:00Z">
              <w:rPr/>
            </w:rPrChange>
          </w:rPr>
          <w:t xml:space="preserve">Update the attachments file location with appropriate credentials to the </w:t>
        </w:r>
      </w:ins>
      <w:ins w:id="1836" w:author="Veeresh Appasheb Ravadi (Mindtree Consulting PVT LTD)" w:date="2016-08-29T12:32:00Z">
        <w:r w:rsidRPr="00C6592D">
          <w:rPr>
            <w:rPrChange w:id="1837" w:author="Veeresh Appasheb Ravadi (Mindtree Consulting PVT LTD)" w:date="2016-09-06T09:08:00Z">
              <w:rPr/>
            </w:rPrChange>
          </w:rPr>
          <w:t>path</w:t>
        </w:r>
      </w:ins>
      <w:ins w:id="1838" w:author="Veeresh Appasheb Ravadi (Mindtree Consulting PVT LTD)" w:date="2016-08-29T12:31:00Z">
        <w:r w:rsidRPr="00C6592D">
          <w:rPr>
            <w:rPrChange w:id="1839" w:author="Veeresh Appasheb Ravadi (Mindtree Consulting PVT LTD)" w:date="2016-09-06T09:08:00Z">
              <w:rPr/>
            </w:rPrChange>
          </w:rPr>
          <w:t>.</w:t>
        </w:r>
      </w:ins>
    </w:p>
    <w:p w14:paraId="7A02B1B1" w14:textId="7918590C" w:rsidR="008625FB" w:rsidRPr="00C6592D" w:rsidRDefault="008625FB">
      <w:pPr>
        <w:pStyle w:val="ListParagraph"/>
        <w:numPr>
          <w:ilvl w:val="0"/>
          <w:numId w:val="64"/>
        </w:numPr>
        <w:rPr>
          <w:ins w:id="1840" w:author="Veeresh Appasheb Ravadi (Mindtree Consulting PVT LTD)" w:date="2016-09-02T14:33:00Z"/>
          <w:rPrChange w:id="1841" w:author="Veeresh Appasheb Ravadi (Mindtree Consulting PVT LTD)" w:date="2016-09-06T09:08:00Z">
            <w:rPr>
              <w:ins w:id="1842" w:author="Veeresh Appasheb Ravadi (Mindtree Consulting PVT LTD)" w:date="2016-09-02T14:33:00Z"/>
              <w:highlight w:val="yellow"/>
            </w:rPr>
          </w:rPrChange>
        </w:rPr>
        <w:pPrChange w:id="1843" w:author="Veeresh Appasheb Ravadi (Mindtree Consulting PVT LTD)" w:date="2016-08-29T12:26:00Z">
          <w:pPr>
            <w:pStyle w:val="Heading2"/>
            <w:ind w:left="990" w:hanging="612"/>
          </w:pPr>
        </w:pPrChange>
      </w:pPr>
      <w:ins w:id="1844" w:author="Veeresh Appasheb Ravadi (Mindtree Consulting PVT LTD)" w:date="2016-08-29T12:32:00Z">
        <w:r w:rsidRPr="00C6592D">
          <w:rPr>
            <w:rPrChange w:id="1845" w:author="Veeresh Appasheb Ravadi (Mindtree Consulting PVT LTD)" w:date="2016-09-06T09:08:00Z">
              <w:rPr/>
            </w:rPrChange>
          </w:rPr>
          <w:t xml:space="preserve">Update the Freeze </w:t>
        </w:r>
      </w:ins>
      <w:ins w:id="1846" w:author="Veeresh Appasheb Ravadi (Mindtree Consulting PVT LTD)" w:date="2016-10-05T14:20:00Z">
        <w:r w:rsidR="00873BC3">
          <w:t>Production</w:t>
        </w:r>
        <w:r w:rsidR="006E751C">
          <w:t xml:space="preserve"> Change</w:t>
        </w:r>
      </w:ins>
      <w:ins w:id="1847" w:author="Veeresh Appasheb Ravadi (Mindtree Consulting PVT LTD)" w:date="2016-08-29T12:32:00Z">
        <w:r w:rsidRPr="00C6592D">
          <w:rPr>
            <w:rPrChange w:id="1848" w:author="Veeresh Appasheb Ravadi (Mindtree Consulting PVT LTD)" w:date="2016-09-06T09:08:00Z">
              <w:rPr/>
            </w:rPrChange>
          </w:rPr>
          <w:t xml:space="preserve"> Start and End dates during which no production changes will be made in xml.</w:t>
        </w:r>
      </w:ins>
    </w:p>
    <w:p w14:paraId="68E6BDF7" w14:textId="3E5CCF8B" w:rsidR="00D85BA2" w:rsidRPr="00C6592D" w:rsidRDefault="00D85BA2">
      <w:pPr>
        <w:pStyle w:val="ListParagraph"/>
        <w:numPr>
          <w:ilvl w:val="0"/>
          <w:numId w:val="64"/>
        </w:numPr>
        <w:rPr>
          <w:ins w:id="1849" w:author="Veeresh Appasheb Ravadi (Mindtree Consulting PVT LTD)" w:date="2016-09-02T14:34:00Z"/>
          <w:rPrChange w:id="1850" w:author="Veeresh Appasheb Ravadi (Mindtree Consulting PVT LTD)" w:date="2016-09-06T09:08:00Z">
            <w:rPr>
              <w:ins w:id="1851" w:author="Veeresh Appasheb Ravadi (Mindtree Consulting PVT LTD)" w:date="2016-09-02T14:34:00Z"/>
              <w:b/>
              <w:highlight w:val="yellow"/>
            </w:rPr>
          </w:rPrChange>
        </w:rPr>
        <w:pPrChange w:id="1852" w:author="Veeresh Appasheb Ravadi (Mindtree Consulting PVT LTD)" w:date="2016-08-29T12:26:00Z">
          <w:pPr>
            <w:pStyle w:val="Heading2"/>
            <w:ind w:left="990" w:hanging="612"/>
          </w:pPr>
        </w:pPrChange>
      </w:pPr>
      <w:ins w:id="1853" w:author="Veeresh Appasheb Ravadi (Mindtree Consulting PVT LTD)" w:date="2016-09-02T14:33:00Z">
        <w:r w:rsidRPr="00C6592D">
          <w:rPr>
            <w:rPrChange w:id="1854" w:author="Veeresh Appasheb Ravadi (Mindtree Consulting PVT LTD)" w:date="2016-09-06T09:08:00Z">
              <w:rPr>
                <w:highlight w:val="yellow"/>
              </w:rPr>
            </w:rPrChange>
          </w:rPr>
          <w:t>Can Add the New organization</w:t>
        </w:r>
      </w:ins>
      <w:ins w:id="1855" w:author="Veeresh Appasheb Ravadi (Mindtree Consulting PVT LTD)" w:date="2016-09-02T14:34:00Z">
        <w:r w:rsidRPr="00C6592D">
          <w:rPr>
            <w:rPrChange w:id="1856" w:author="Veeresh Appasheb Ravadi (Mindtree Consulting PVT LTD)" w:date="2016-09-06T09:08:00Z">
              <w:rPr>
                <w:highlight w:val="yellow"/>
              </w:rPr>
            </w:rPrChange>
          </w:rPr>
          <w:t xml:space="preserve"> group to the portal by clicking </w:t>
        </w:r>
        <w:r w:rsidRPr="00C6592D">
          <w:rPr>
            <w:b/>
            <w:rPrChange w:id="1857" w:author="Veeresh Appasheb Ravadi (Mindtree Consulting PVT LTD)" w:date="2016-09-06T09:08:00Z">
              <w:rPr>
                <w:highlight w:val="yellow"/>
              </w:rPr>
            </w:rPrChange>
          </w:rPr>
          <w:t>GROUP</w:t>
        </w:r>
        <w:r w:rsidRPr="00C6592D">
          <w:rPr>
            <w:b/>
            <w:rPrChange w:id="1858" w:author="Veeresh Appasheb Ravadi (Mindtree Consulting PVT LTD)" w:date="2016-09-06T09:08:00Z">
              <w:rPr>
                <w:b/>
                <w:highlight w:val="yellow"/>
              </w:rPr>
            </w:rPrChange>
          </w:rPr>
          <w:t xml:space="preserve"> DETAILS.</w:t>
        </w:r>
      </w:ins>
    </w:p>
    <w:p w14:paraId="0992C9E3" w14:textId="77777777" w:rsidR="00D85BA2" w:rsidRPr="00C6592D" w:rsidRDefault="00D85BA2">
      <w:pPr>
        <w:rPr>
          <w:ins w:id="1859" w:author="Veeresh Appasheb Ravadi (Mindtree Consulting PVT LTD)" w:date="2016-09-02T14:34:00Z"/>
          <w:rPrChange w:id="1860" w:author="Veeresh Appasheb Ravadi (Mindtree Consulting PVT LTD)" w:date="2016-09-06T09:08:00Z">
            <w:rPr>
              <w:ins w:id="1861" w:author="Veeresh Appasheb Ravadi (Mindtree Consulting PVT LTD)" w:date="2016-09-02T14:34:00Z"/>
              <w:b/>
              <w:highlight w:val="yellow"/>
            </w:rPr>
          </w:rPrChange>
        </w:rPr>
        <w:pPrChange w:id="1862" w:author="Veeresh Appasheb Ravadi (Mindtree Consulting PVT LTD)" w:date="2016-09-02T14:34:00Z">
          <w:pPr>
            <w:pStyle w:val="Heading2"/>
            <w:ind w:left="990" w:hanging="612"/>
          </w:pPr>
        </w:pPrChange>
      </w:pPr>
    </w:p>
    <w:p w14:paraId="5F4AFC8D" w14:textId="4DAC3430" w:rsidR="00D85BA2" w:rsidRPr="004A4E23" w:rsidRDefault="00E757C3">
      <w:pPr>
        <w:rPr>
          <w:ins w:id="1863" w:author="Veeresh Appasheb Ravadi (Mindtree Consulting PVT LTD)" w:date="2016-08-29T12:34:00Z"/>
        </w:rPr>
        <w:pPrChange w:id="1864" w:author="Veeresh Appasheb Ravadi (Mindtree Consulting PVT LTD)" w:date="2016-09-02T14:34:00Z">
          <w:pPr>
            <w:pStyle w:val="Heading2"/>
            <w:ind w:left="990" w:hanging="612"/>
          </w:pPr>
        </w:pPrChange>
      </w:pPr>
      <w:ins w:id="1865" w:author="Veeresh Appasheb Ravadi (Mindtree Consulting PVT LTD)" w:date="2016-10-05T10:55:00Z">
        <w:r>
          <w:rPr>
            <w:noProof/>
          </w:rPr>
          <w:drawing>
            <wp:inline distT="0" distB="0" distL="0" distR="0" wp14:anchorId="234A9A1F" wp14:editId="53D5CEE9">
              <wp:extent cx="5638800" cy="45720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8800" cy="4572000"/>
                      </a:xfrm>
                      <a:prstGeom prst="rect">
                        <a:avLst/>
                      </a:prstGeom>
                      <a:ln>
                        <a:solidFill>
                          <a:schemeClr val="bg1">
                            <a:lumMod val="75000"/>
                          </a:schemeClr>
                        </a:solidFill>
                      </a:ln>
                    </pic:spPr>
                  </pic:pic>
                </a:graphicData>
              </a:graphic>
            </wp:inline>
          </w:drawing>
        </w:r>
      </w:ins>
    </w:p>
    <w:p w14:paraId="5F8E3313" w14:textId="1E835168" w:rsidR="00B83C5B" w:rsidRPr="00C6592D" w:rsidRDefault="00B83C5B">
      <w:pPr>
        <w:pStyle w:val="ListParagraph"/>
        <w:numPr>
          <w:ilvl w:val="0"/>
          <w:numId w:val="64"/>
        </w:numPr>
        <w:rPr>
          <w:ins w:id="1866" w:author="Veeresh Appasheb Ravadi (Mindtree Consulting PVT LTD)" w:date="2016-09-02T14:36:00Z"/>
          <w:rPrChange w:id="1867" w:author="Veeresh Appasheb Ravadi (Mindtree Consulting PVT LTD)" w:date="2016-09-06T09:08:00Z">
            <w:rPr>
              <w:ins w:id="1868" w:author="Veeresh Appasheb Ravadi (Mindtree Consulting PVT LTD)" w:date="2016-09-02T14:36:00Z"/>
              <w:highlight w:val="yellow"/>
            </w:rPr>
          </w:rPrChange>
        </w:rPr>
        <w:pPrChange w:id="1869" w:author="Veeresh Appasheb Ravadi (Mindtree Consulting PVT LTD)" w:date="2016-08-29T12:26:00Z">
          <w:pPr>
            <w:pStyle w:val="Heading2"/>
            <w:ind w:left="990" w:hanging="612"/>
          </w:pPr>
        </w:pPrChange>
      </w:pPr>
      <w:ins w:id="1870" w:author="Veeresh Appasheb Ravadi (Mindtree Consulting PVT LTD)" w:date="2016-09-02T14:35:00Z">
        <w:r w:rsidRPr="00C6592D">
          <w:rPr>
            <w:rPrChange w:id="1871" w:author="Veeresh Appasheb Ravadi (Mindtree Consulting PVT LTD)" w:date="2016-09-06T09:08:00Z">
              <w:rPr>
                <w:highlight w:val="yellow"/>
              </w:rPr>
            </w:rPrChange>
          </w:rPr>
          <w:t xml:space="preserve">Existing group details can be edited by navigating </w:t>
        </w:r>
      </w:ins>
      <w:ins w:id="1872" w:author="Veeresh Appasheb Ravadi (Mindtree Consulting PVT LTD)" w:date="2016-10-05T14:20:00Z">
        <w:r w:rsidR="006E751C">
          <w:t xml:space="preserve">to </w:t>
        </w:r>
      </w:ins>
      <w:ins w:id="1873" w:author="Veeresh Appasheb Ravadi (Mindtree Consulting PVT LTD)" w:date="2016-09-02T14:35:00Z">
        <w:r w:rsidRPr="00C6592D">
          <w:rPr>
            <w:b/>
            <w:rPrChange w:id="1874" w:author="Veeresh Appasheb Ravadi (Mindtree Consulting PVT LTD)" w:date="2016-09-06T09:08:00Z">
              <w:rPr>
                <w:highlight w:val="yellow"/>
              </w:rPr>
            </w:rPrChange>
          </w:rPr>
          <w:t>GROUP DETAILS</w:t>
        </w:r>
        <w:r w:rsidRPr="00C6592D">
          <w:rPr>
            <w:rPrChange w:id="1875" w:author="Veeresh Appasheb Ravadi (Mindtree Consulting PVT LTD)" w:date="2016-09-06T09:08:00Z">
              <w:rPr>
                <w:highlight w:val="yellow"/>
              </w:rPr>
            </w:rPrChange>
          </w:rPr>
          <w:t>.</w:t>
        </w:r>
      </w:ins>
    </w:p>
    <w:p w14:paraId="27C8B0F7" w14:textId="7A82DE4B" w:rsidR="00B83C5B" w:rsidRPr="00C6592D" w:rsidRDefault="00E757C3">
      <w:pPr>
        <w:rPr>
          <w:ins w:id="1876" w:author="Veeresh Appasheb Ravadi (Mindtree Consulting PVT LTD)" w:date="2016-09-02T14:35:00Z"/>
          <w:rPrChange w:id="1877" w:author="Veeresh Appasheb Ravadi (Mindtree Consulting PVT LTD)" w:date="2016-09-06T09:08:00Z">
            <w:rPr>
              <w:ins w:id="1878" w:author="Veeresh Appasheb Ravadi (Mindtree Consulting PVT LTD)" w:date="2016-09-02T14:35:00Z"/>
              <w:highlight w:val="yellow"/>
            </w:rPr>
          </w:rPrChange>
        </w:rPr>
        <w:pPrChange w:id="1879" w:author="Veeresh Appasheb Ravadi (Mindtree Consulting PVT LTD)" w:date="2016-09-02T14:36:00Z">
          <w:pPr>
            <w:pStyle w:val="Heading2"/>
            <w:ind w:left="990" w:hanging="612"/>
          </w:pPr>
        </w:pPrChange>
      </w:pPr>
      <w:ins w:id="1880" w:author="Veeresh Appasheb Ravadi (Mindtree Consulting PVT LTD)" w:date="2016-10-05T10:57:00Z">
        <w:r>
          <w:rPr>
            <w:noProof/>
          </w:rPr>
          <w:drawing>
            <wp:inline distT="0" distB="0" distL="0" distR="0" wp14:anchorId="5A86AB8A" wp14:editId="034D9579">
              <wp:extent cx="5610225" cy="5191125"/>
              <wp:effectExtent l="19050" t="19050" r="28575"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0225" cy="5191125"/>
                      </a:xfrm>
                      <a:prstGeom prst="rect">
                        <a:avLst/>
                      </a:prstGeom>
                      <a:ln>
                        <a:solidFill>
                          <a:schemeClr val="bg1">
                            <a:lumMod val="75000"/>
                          </a:schemeClr>
                        </a:solidFill>
                      </a:ln>
                    </pic:spPr>
                  </pic:pic>
                </a:graphicData>
              </a:graphic>
            </wp:inline>
          </w:drawing>
        </w:r>
      </w:ins>
    </w:p>
    <w:p w14:paraId="2F40A6A6" w14:textId="2DA94FF3" w:rsidR="008625FB" w:rsidRDefault="008625FB">
      <w:pPr>
        <w:pStyle w:val="ListParagraph"/>
        <w:numPr>
          <w:ilvl w:val="0"/>
          <w:numId w:val="64"/>
        </w:numPr>
        <w:rPr>
          <w:ins w:id="1881" w:author="Veeresh Appasheb Ravadi (Mindtree Consulting PVT LTD)" w:date="2016-10-05T14:21:00Z"/>
        </w:rPr>
        <w:pPrChange w:id="1882" w:author="Veeresh Appasheb Ravadi (Mindtree Consulting PVT LTD)" w:date="2016-08-29T12:26:00Z">
          <w:pPr>
            <w:pStyle w:val="Heading2"/>
            <w:ind w:left="990" w:hanging="612"/>
          </w:pPr>
        </w:pPrChange>
      </w:pPr>
      <w:ins w:id="1883" w:author="Veeresh Appasheb Ravadi (Mindtree Consulting PVT LTD)" w:date="2016-08-29T12:34:00Z">
        <w:r w:rsidRPr="00D55451">
          <w:t xml:space="preserve">Can edit the </w:t>
        </w:r>
        <w:r w:rsidRPr="00C6592D">
          <w:rPr>
            <w:b/>
            <w:rPrChange w:id="1884" w:author="Veeresh Appasheb Ravadi (Mindtree Consulting PVT LTD)" w:date="2016-09-06T09:08:00Z">
              <w:rPr/>
            </w:rPrChange>
          </w:rPr>
          <w:t>GROUP MANAGER</w:t>
        </w:r>
        <w:r w:rsidRPr="00D55451">
          <w:t xml:space="preserve"> and </w:t>
        </w:r>
        <w:r w:rsidRPr="00C6592D">
          <w:rPr>
            <w:b/>
            <w:rPrChange w:id="1885" w:author="Veeresh Appasheb Ravadi (Mindtree Consulting PVT LTD)" w:date="2016-09-06T09:08:00Z">
              <w:rPr/>
            </w:rPrChange>
          </w:rPr>
          <w:t>APP MANAGER</w:t>
        </w:r>
        <w:r w:rsidRPr="00D55451">
          <w:t xml:space="preserve"> text labels</w:t>
        </w:r>
      </w:ins>
      <w:ins w:id="1886" w:author="Veeresh Appasheb Ravadi (Mindtree Consulting PVT LTD)" w:date="2016-08-29T12:35:00Z">
        <w:r w:rsidR="00B83C5B" w:rsidRPr="00C6592D">
          <w:rPr>
            <w:rPrChange w:id="1887" w:author="Veeresh Appasheb Ravadi (Mindtree Consulting PVT LTD)" w:date="2016-09-06T09:08:00Z">
              <w:rPr>
                <w:highlight w:val="yellow"/>
              </w:rPr>
            </w:rPrChange>
          </w:rPr>
          <w:t xml:space="preserve"> by </w:t>
        </w:r>
      </w:ins>
      <w:ins w:id="1888" w:author="Veeresh Appasheb Ravadi (Mindtree Consulting PVT LTD)" w:date="2016-09-02T14:37:00Z">
        <w:r w:rsidR="00B83C5B" w:rsidRPr="00C6592D">
          <w:rPr>
            <w:rPrChange w:id="1889" w:author="Veeresh Appasheb Ravadi (Mindtree Consulting PVT LTD)" w:date="2016-09-06T09:08:00Z">
              <w:rPr>
                <w:highlight w:val="yellow"/>
              </w:rPr>
            </w:rPrChange>
          </w:rPr>
          <w:t>clicking</w:t>
        </w:r>
      </w:ins>
      <w:ins w:id="1890" w:author="Veeresh Appasheb Ravadi (Mindtree Consulting PVT LTD)" w:date="2016-08-29T12:35:00Z">
        <w:r w:rsidR="00B83C5B" w:rsidRPr="00C6592D">
          <w:rPr>
            <w:rPrChange w:id="1891" w:author="Veeresh Appasheb Ravadi (Mindtree Consulting PVT LTD)" w:date="2016-09-06T09:08:00Z">
              <w:rPr>
                <w:highlight w:val="yellow"/>
              </w:rPr>
            </w:rPrChange>
          </w:rPr>
          <w:t xml:space="preserve"> </w:t>
        </w:r>
      </w:ins>
      <w:ins w:id="1892" w:author="Veeresh Appasheb Ravadi (Mindtree Consulting PVT LTD)" w:date="2016-09-02T14:37:00Z">
        <w:r w:rsidR="00B83C5B" w:rsidRPr="00C6592D">
          <w:rPr>
            <w:rPrChange w:id="1893" w:author="Veeresh Appasheb Ravadi (Mindtree Consulting PVT LTD)" w:date="2016-09-06T09:08:00Z">
              <w:rPr>
                <w:highlight w:val="yellow"/>
              </w:rPr>
            </w:rPrChange>
          </w:rPr>
          <w:t>on EDIT button</w:t>
        </w:r>
      </w:ins>
      <w:ins w:id="1894" w:author="Veeresh Appasheb Ravadi (Mindtree Consulting PVT LTD)" w:date="2016-09-02T14:38:00Z">
        <w:r w:rsidR="00B83C5B" w:rsidRPr="00C6592D">
          <w:rPr>
            <w:rPrChange w:id="1895" w:author="Veeresh Appasheb Ravadi (Mindtree Consulting PVT LTD)" w:date="2016-09-06T09:08:00Z">
              <w:rPr>
                <w:highlight w:val="yellow"/>
              </w:rPr>
            </w:rPrChange>
          </w:rPr>
          <w:t>.</w:t>
        </w:r>
      </w:ins>
    </w:p>
    <w:p w14:paraId="536CDCF7" w14:textId="4BDE1693" w:rsidR="006E751C" w:rsidRPr="00C6592D" w:rsidRDefault="006E751C">
      <w:pPr>
        <w:ind w:left="378"/>
        <w:rPr>
          <w:ins w:id="1896" w:author="Veeresh Appasheb Ravadi (Mindtree Consulting PVT LTD)" w:date="2016-09-02T14:36:00Z"/>
          <w:rPrChange w:id="1897" w:author="Veeresh Appasheb Ravadi (Mindtree Consulting PVT LTD)" w:date="2016-09-06T09:08:00Z">
            <w:rPr>
              <w:ins w:id="1898" w:author="Veeresh Appasheb Ravadi (Mindtree Consulting PVT LTD)" w:date="2016-09-02T14:36:00Z"/>
              <w:highlight w:val="yellow"/>
            </w:rPr>
          </w:rPrChange>
        </w:rPr>
        <w:pPrChange w:id="1899" w:author="Veeresh Appasheb Ravadi (Mindtree Consulting PVT LTD)" w:date="2016-10-05T14:21:00Z">
          <w:pPr>
            <w:pStyle w:val="Heading2"/>
            <w:ind w:left="990" w:hanging="612"/>
          </w:pPr>
        </w:pPrChange>
      </w:pPr>
      <w:ins w:id="1900" w:author="Veeresh Appasheb Ravadi (Mindtree Consulting PVT LTD)" w:date="2016-10-05T14:21:00Z">
        <w:r>
          <w:rPr>
            <w:noProof/>
          </w:rPr>
          <w:drawing>
            <wp:inline distT="0" distB="0" distL="0" distR="0" wp14:anchorId="2214E098" wp14:editId="15F8DCDF">
              <wp:extent cx="4762500" cy="962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2500" cy="962025"/>
                      </a:xfrm>
                      <a:prstGeom prst="rect">
                        <a:avLst/>
                      </a:prstGeom>
                    </pic:spPr>
                  </pic:pic>
                </a:graphicData>
              </a:graphic>
            </wp:inline>
          </w:drawing>
        </w:r>
      </w:ins>
    </w:p>
    <w:p w14:paraId="20563A74" w14:textId="7D8F75A2" w:rsidR="00B83C5B" w:rsidRPr="00C6592D" w:rsidRDefault="00E757C3">
      <w:pPr>
        <w:rPr>
          <w:ins w:id="1901" w:author="Veeresh Appasheb Ravadi (Mindtree Consulting PVT LTD)" w:date="2016-09-02T14:32:00Z"/>
          <w:rPrChange w:id="1902" w:author="Veeresh Appasheb Ravadi (Mindtree Consulting PVT LTD)" w:date="2016-09-06T09:08:00Z">
            <w:rPr>
              <w:ins w:id="1903" w:author="Veeresh Appasheb Ravadi (Mindtree Consulting PVT LTD)" w:date="2016-09-02T14:32:00Z"/>
              <w:highlight w:val="yellow"/>
            </w:rPr>
          </w:rPrChange>
        </w:rPr>
        <w:pPrChange w:id="1904" w:author="Veeresh Appasheb Ravadi (Mindtree Consulting PVT LTD)" w:date="2016-09-02T14:36:00Z">
          <w:pPr>
            <w:pStyle w:val="Heading2"/>
            <w:ind w:left="990" w:hanging="612"/>
          </w:pPr>
        </w:pPrChange>
      </w:pPr>
      <w:ins w:id="1905" w:author="Veeresh Appasheb Ravadi (Mindtree Consulting PVT LTD)" w:date="2016-10-05T10:57:00Z">
        <w:r>
          <w:rPr>
            <w:noProof/>
          </w:rPr>
          <w:drawing>
            <wp:inline distT="0" distB="0" distL="0" distR="0" wp14:anchorId="23FCCA9B" wp14:editId="65C680CE">
              <wp:extent cx="5619750" cy="318135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9750" cy="3181350"/>
                      </a:xfrm>
                      <a:prstGeom prst="rect">
                        <a:avLst/>
                      </a:prstGeom>
                      <a:ln>
                        <a:solidFill>
                          <a:schemeClr val="bg1">
                            <a:lumMod val="75000"/>
                          </a:schemeClr>
                        </a:solidFill>
                      </a:ln>
                    </pic:spPr>
                  </pic:pic>
                </a:graphicData>
              </a:graphic>
            </wp:inline>
          </w:drawing>
        </w:r>
      </w:ins>
    </w:p>
    <w:p w14:paraId="0D98291B" w14:textId="11AFAF8A" w:rsidR="000E1CF9" w:rsidDel="000E1CF9" w:rsidRDefault="000E1CF9">
      <w:pPr>
        <w:ind w:left="0"/>
        <w:rPr>
          <w:del w:id="1906" w:author="Veeresh Appasheb Ravadi (Mindtree Consulting PVT LTD)" w:date="2016-09-06T12:48:00Z"/>
          <w:szCs w:val="16"/>
        </w:rPr>
        <w:pPrChange w:id="1907" w:author="Veeresh Appasheb Ravadi (Mindtree Consulting PVT LTD)" w:date="2016-09-06T12:48:00Z">
          <w:pPr>
            <w:pStyle w:val="Heading2"/>
            <w:ind w:left="990" w:hanging="612"/>
          </w:pPr>
        </w:pPrChange>
      </w:pPr>
      <w:bookmarkStart w:id="1908" w:name="_Toc460934922"/>
      <w:bookmarkStart w:id="1909" w:name="_Toc460942540"/>
      <w:bookmarkStart w:id="1910" w:name="_Toc461456507"/>
      <w:bookmarkStart w:id="1911" w:name="_Toc461458746"/>
      <w:bookmarkStart w:id="1912" w:name="_Toc461458761"/>
      <w:bookmarkStart w:id="1913" w:name="_Toc461781642"/>
      <w:bookmarkStart w:id="1914" w:name="_Toc461781916"/>
      <w:bookmarkStart w:id="1915" w:name="_Toc463429608"/>
      <w:bookmarkStart w:id="1916" w:name="_Toc463445165"/>
      <w:bookmarkEnd w:id="1908"/>
      <w:bookmarkEnd w:id="1909"/>
      <w:bookmarkEnd w:id="1910"/>
      <w:bookmarkEnd w:id="1911"/>
      <w:bookmarkEnd w:id="1912"/>
      <w:bookmarkEnd w:id="1913"/>
      <w:bookmarkEnd w:id="1914"/>
      <w:bookmarkEnd w:id="1915"/>
      <w:bookmarkEnd w:id="1916"/>
    </w:p>
    <w:p w14:paraId="3EC3DBF7" w14:textId="4D32C3B0" w:rsidR="000E1CF9" w:rsidRPr="004A4E23" w:rsidRDefault="000A2035">
      <w:pPr>
        <w:pStyle w:val="Heading1"/>
        <w:rPr>
          <w:ins w:id="1917" w:author="Veeresh Appasheb Ravadi (Mindtree Consulting PVT LTD)" w:date="2016-08-29T13:52:00Z"/>
        </w:rPr>
        <w:pPrChange w:id="1918" w:author="Veeresh Appasheb Ravadi (Mindtree Consulting PVT LTD)" w:date="2016-09-06T12:48:00Z">
          <w:pPr>
            <w:pStyle w:val="Heading2"/>
            <w:ind w:left="990" w:hanging="612"/>
          </w:pPr>
        </w:pPrChange>
      </w:pPr>
      <w:bookmarkStart w:id="1919" w:name="_Toc463445166"/>
      <w:ins w:id="1920" w:author="Veeresh Appasheb Ravadi (Mindtree Consulting PVT LTD)" w:date="2016-09-06T13:54:00Z">
        <w:r>
          <w:t>Reports</w:t>
        </w:r>
      </w:ins>
      <w:bookmarkEnd w:id="1919"/>
    </w:p>
    <w:p w14:paraId="79CE9073" w14:textId="305BC8A1" w:rsidR="00F36DDC" w:rsidRPr="00D55451" w:rsidRDefault="00F36DDC">
      <w:pPr>
        <w:pStyle w:val="Heading2"/>
        <w:numPr>
          <w:ilvl w:val="1"/>
          <w:numId w:val="72"/>
        </w:numPr>
        <w:rPr>
          <w:ins w:id="1921" w:author="Veeresh Appasheb Ravadi (Mindtree Consulting PVT LTD)" w:date="2016-08-29T13:54:00Z"/>
          <w:noProof/>
        </w:rPr>
        <w:pPrChange w:id="1922" w:author="Veeresh Appasheb Ravadi (Mindtree Consulting PVT LTD)" w:date="2016-09-06T13:55:00Z">
          <w:pPr>
            <w:pStyle w:val="Heading2"/>
          </w:pPr>
        </w:pPrChange>
      </w:pPr>
      <w:ins w:id="1923" w:author="Veeresh Appasheb Ravadi (Mindtree Consulting PVT LTD)" w:date="2016-08-29T13:54:00Z">
        <w:r w:rsidRPr="00C6592D">
          <w:rPr>
            <w:noProof/>
            <w:rPrChange w:id="1924" w:author="Veeresh Appasheb Ravadi (Mindtree Consulting PVT LTD)" w:date="2016-09-06T09:08:00Z">
              <w:rPr>
                <w:szCs w:val="28"/>
              </w:rPr>
            </w:rPrChange>
          </w:rPr>
          <w:t>UC</w:t>
        </w:r>
      </w:ins>
      <w:ins w:id="1925" w:author="Veeresh Appasheb Ravadi (Mindtree Consulting PVT LTD)" w:date="2016-08-29T13:55:00Z">
        <w:r w:rsidRPr="00C6592D">
          <w:rPr>
            <w:noProof/>
          </w:rPr>
          <w:t>10</w:t>
        </w:r>
      </w:ins>
      <w:ins w:id="1926" w:author="Veeresh Appasheb Ravadi (Mindtree Consulting PVT LTD)" w:date="2016-08-29T13:54:00Z">
        <w:r w:rsidRPr="00C6592D">
          <w:rPr>
            <w:noProof/>
            <w:rPrChange w:id="1927" w:author="Veeresh Appasheb Ravadi (Mindtree Consulting PVT LTD)" w:date="2016-09-06T09:08:00Z">
              <w:rPr>
                <w:szCs w:val="28"/>
              </w:rPr>
            </w:rPrChange>
          </w:rPr>
          <w:t xml:space="preserve">: </w:t>
        </w:r>
        <w:r w:rsidRPr="00C6592D">
          <w:rPr>
            <w:noProof/>
          </w:rPr>
          <w:t xml:space="preserve">Users can view </w:t>
        </w:r>
      </w:ins>
      <w:ins w:id="1928" w:author="Veeresh Appasheb Ravadi (Mindtree Consulting PVT LTD)" w:date="2016-10-05T14:28:00Z">
        <w:r w:rsidR="00251FF5">
          <w:rPr>
            <w:noProof/>
          </w:rPr>
          <w:t>Enterprsie Mode R</w:t>
        </w:r>
      </w:ins>
      <w:ins w:id="1929" w:author="Veeresh Appasheb Ravadi (Mindtree Consulting PVT LTD)" w:date="2016-08-29T13:54:00Z">
        <w:r w:rsidRPr="00C6592D">
          <w:rPr>
            <w:noProof/>
          </w:rPr>
          <w:t>eports dashboard.</w:t>
        </w:r>
      </w:ins>
    </w:p>
    <w:p w14:paraId="1EC869A9" w14:textId="3EA2F771" w:rsidR="00F36DDC" w:rsidRPr="00C6592D" w:rsidRDefault="00F36DDC">
      <w:pPr>
        <w:pStyle w:val="ListParagraph"/>
        <w:numPr>
          <w:ilvl w:val="0"/>
          <w:numId w:val="66"/>
        </w:numPr>
        <w:rPr>
          <w:ins w:id="1930" w:author="Veeresh Appasheb Ravadi (Mindtree Consulting PVT LTD)" w:date="2016-09-06T08:34:00Z"/>
          <w:rPrChange w:id="1931" w:author="Veeresh Appasheb Ravadi (Mindtree Consulting PVT LTD)" w:date="2016-09-06T09:08:00Z">
            <w:rPr>
              <w:ins w:id="1932" w:author="Veeresh Appasheb Ravadi (Mindtree Consulting PVT LTD)" w:date="2016-09-06T08:34:00Z"/>
              <w:highlight w:val="yellow"/>
            </w:rPr>
          </w:rPrChange>
        </w:rPr>
        <w:pPrChange w:id="1933" w:author="Veeresh Appasheb Ravadi (Mindtree Consulting PVT LTD)" w:date="2016-08-29T13:55:00Z">
          <w:pPr>
            <w:pStyle w:val="Heading2"/>
          </w:pPr>
        </w:pPrChange>
      </w:pPr>
      <w:ins w:id="1934" w:author="Veeresh Appasheb Ravadi (Mindtree Consulting PVT LTD)" w:date="2016-08-29T13:55:00Z">
        <w:r w:rsidRPr="004A4E23">
          <w:t>User log in to the web portal with re</w:t>
        </w:r>
        <w:r w:rsidRPr="00C6592D">
          <w:rPr>
            <w:rPrChange w:id="1935" w:author="Veeresh Appasheb Ravadi (Mindtree Consulting PVT LTD)" w:date="2016-09-06T09:08:00Z">
              <w:rPr/>
            </w:rPrChange>
          </w:rPr>
          <w:t>spective roles.</w:t>
        </w:r>
      </w:ins>
    </w:p>
    <w:p w14:paraId="27D75550" w14:textId="77777777" w:rsidR="0096487B" w:rsidRPr="00C6592D" w:rsidRDefault="0096487B" w:rsidP="0096487B">
      <w:pPr>
        <w:pStyle w:val="ListParagraph"/>
        <w:numPr>
          <w:ilvl w:val="0"/>
          <w:numId w:val="66"/>
        </w:numPr>
        <w:rPr>
          <w:ins w:id="1936" w:author="Veeresh Appasheb Ravadi (Mindtree Consulting PVT LTD)" w:date="2016-09-06T08:34:00Z"/>
          <w:rPrChange w:id="1937" w:author="Veeresh Appasheb Ravadi (Mindtree Consulting PVT LTD)" w:date="2016-09-06T09:08:00Z">
            <w:rPr>
              <w:ins w:id="1938" w:author="Veeresh Appasheb Ravadi (Mindtree Consulting PVT LTD)" w:date="2016-09-06T08:34:00Z"/>
              <w:highlight w:val="yellow"/>
            </w:rPr>
          </w:rPrChange>
        </w:rPr>
      </w:pPr>
      <w:ins w:id="1939" w:author="Veeresh Appasheb Ravadi (Mindtree Consulting PVT LTD)" w:date="2016-09-06T08:34:00Z">
        <w:r w:rsidRPr="00C6592D">
          <w:rPr>
            <w:rPrChange w:id="1940" w:author="Veeresh Appasheb Ravadi (Mindtree Consulting PVT LTD)" w:date="2016-09-06T09:08:00Z">
              <w:rPr>
                <w:highlight w:val="yellow"/>
              </w:rPr>
            </w:rPrChange>
          </w:rPr>
          <w:t>REPORTS page accessible to all the roles Group Manager and EMIE Champion.</w:t>
        </w:r>
      </w:ins>
    </w:p>
    <w:p w14:paraId="3DC8C955" w14:textId="15189C64" w:rsidR="00F36DDC" w:rsidRPr="00C6592D" w:rsidRDefault="00F36DDC">
      <w:pPr>
        <w:pStyle w:val="ListParagraph"/>
        <w:numPr>
          <w:ilvl w:val="0"/>
          <w:numId w:val="66"/>
        </w:numPr>
        <w:rPr>
          <w:ins w:id="1941" w:author="Veeresh Appasheb Ravadi (Mindtree Consulting PVT LTD)" w:date="2016-09-06T08:39:00Z"/>
          <w:rPrChange w:id="1942" w:author="Veeresh Appasheb Ravadi (Mindtree Consulting PVT LTD)" w:date="2016-09-06T09:08:00Z">
            <w:rPr>
              <w:ins w:id="1943" w:author="Veeresh Appasheb Ravadi (Mindtree Consulting PVT LTD)" w:date="2016-09-06T08:39:00Z"/>
              <w:highlight w:val="yellow"/>
            </w:rPr>
          </w:rPrChange>
        </w:rPr>
        <w:pPrChange w:id="1944" w:author="Veeresh Appasheb Ravadi (Mindtree Consulting PVT LTD)" w:date="2016-08-29T13:55:00Z">
          <w:pPr>
            <w:pStyle w:val="Heading2"/>
          </w:pPr>
        </w:pPrChange>
      </w:pPr>
      <w:ins w:id="1945" w:author="Veeresh Appasheb Ravadi (Mindtree Consulting PVT LTD)" w:date="2016-08-29T13:55:00Z">
        <w:r w:rsidRPr="00D55451">
          <w:t xml:space="preserve">Navigates to </w:t>
        </w:r>
        <w:r w:rsidRPr="00C6592D">
          <w:rPr>
            <w:b/>
            <w:rPrChange w:id="1946" w:author="Veeresh Appasheb Ravadi (Mindtree Consulting PVT LTD)" w:date="2016-09-06T09:08:00Z">
              <w:rPr/>
            </w:rPrChange>
          </w:rPr>
          <w:t>REPORTS</w:t>
        </w:r>
        <w:r w:rsidRPr="00D55451">
          <w:t xml:space="preserve"> page via top menu links.</w:t>
        </w:r>
      </w:ins>
    </w:p>
    <w:p w14:paraId="6C346A43" w14:textId="77777777" w:rsidR="0096487B" w:rsidRPr="00C6592D" w:rsidRDefault="0096487B">
      <w:pPr>
        <w:rPr>
          <w:ins w:id="1947" w:author="Veeresh Appasheb Ravadi (Mindtree Consulting PVT LTD)" w:date="2016-09-06T08:39:00Z"/>
          <w:rPrChange w:id="1948" w:author="Veeresh Appasheb Ravadi (Mindtree Consulting PVT LTD)" w:date="2016-09-06T09:08:00Z">
            <w:rPr>
              <w:ins w:id="1949" w:author="Veeresh Appasheb Ravadi (Mindtree Consulting PVT LTD)" w:date="2016-09-06T08:39:00Z"/>
              <w:highlight w:val="yellow"/>
            </w:rPr>
          </w:rPrChange>
        </w:rPr>
        <w:pPrChange w:id="1950" w:author="Veeresh Appasheb Ravadi (Mindtree Consulting PVT LTD)" w:date="2016-09-06T08:39:00Z">
          <w:pPr>
            <w:pStyle w:val="Heading2"/>
          </w:pPr>
        </w:pPrChange>
      </w:pPr>
    </w:p>
    <w:p w14:paraId="4CE08C37" w14:textId="632FBE92" w:rsidR="0096487B" w:rsidRPr="00D55451" w:rsidRDefault="00E757C3">
      <w:pPr>
        <w:ind w:left="378"/>
        <w:rPr>
          <w:ins w:id="1951" w:author="Veeresh Appasheb Ravadi (Mindtree Consulting PVT LTD)" w:date="2016-08-29T13:55:00Z"/>
        </w:rPr>
        <w:pPrChange w:id="1952" w:author="Veeresh Appasheb Ravadi (Mindtree Consulting PVT LTD)" w:date="2016-09-06T08:39:00Z">
          <w:pPr>
            <w:pStyle w:val="Heading2"/>
          </w:pPr>
        </w:pPrChange>
      </w:pPr>
      <w:ins w:id="1953" w:author="Veeresh Appasheb Ravadi (Mindtree Consulting PVT LTD)" w:date="2016-10-05T11:01:00Z">
        <w:r>
          <w:rPr>
            <w:noProof/>
          </w:rPr>
          <w:drawing>
            <wp:inline distT="0" distB="0" distL="0" distR="0" wp14:anchorId="04E2740D" wp14:editId="6BDB27AD">
              <wp:extent cx="5371398" cy="7893170"/>
              <wp:effectExtent l="19050" t="19050" r="2032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0422" cy="7906431"/>
                      </a:xfrm>
                      <a:prstGeom prst="rect">
                        <a:avLst/>
                      </a:prstGeom>
                      <a:noFill/>
                      <a:ln>
                        <a:solidFill>
                          <a:schemeClr val="bg1">
                            <a:lumMod val="75000"/>
                          </a:schemeClr>
                        </a:solidFill>
                      </a:ln>
                    </pic:spPr>
                  </pic:pic>
                </a:graphicData>
              </a:graphic>
            </wp:inline>
          </w:drawing>
        </w:r>
      </w:ins>
    </w:p>
    <w:p w14:paraId="53299767" w14:textId="3EA0F36B" w:rsidR="00C63C03" w:rsidRPr="00C6592D" w:rsidRDefault="00C63C03">
      <w:pPr>
        <w:pStyle w:val="ListParagraph"/>
        <w:numPr>
          <w:ilvl w:val="0"/>
          <w:numId w:val="66"/>
        </w:numPr>
        <w:rPr>
          <w:ins w:id="1954" w:author="Veeresh Appasheb Ravadi (Mindtree Consulting PVT LTD)" w:date="2016-08-29T14:11:00Z"/>
          <w:rPrChange w:id="1955" w:author="Veeresh Appasheb Ravadi (Mindtree Consulting PVT LTD)" w:date="2016-09-06T09:08:00Z">
            <w:rPr>
              <w:ins w:id="1956" w:author="Veeresh Appasheb Ravadi (Mindtree Consulting PVT LTD)" w:date="2016-08-29T14:11:00Z"/>
            </w:rPr>
          </w:rPrChange>
        </w:rPr>
        <w:pPrChange w:id="1957" w:author="Veeresh Appasheb Ravadi (Mindtree Consulting PVT LTD)" w:date="2016-08-29T13:55:00Z">
          <w:pPr>
            <w:pStyle w:val="Heading2"/>
          </w:pPr>
        </w:pPrChange>
      </w:pPr>
      <w:ins w:id="1958" w:author="Veeresh Appasheb Ravadi (Mindtree Consulting PVT LTD)" w:date="2016-08-29T14:10:00Z">
        <w:r w:rsidRPr="004A4E23">
          <w:t xml:space="preserve">User can view the reports for </w:t>
        </w:r>
      </w:ins>
      <w:ins w:id="1959" w:author="Veeresh Appasheb Ravadi (Mindtree Consulting PVT LTD)" w:date="2016-08-29T14:11:00Z">
        <w:r w:rsidRPr="00C6592D">
          <w:rPr>
            <w:rPrChange w:id="1960" w:author="Veeresh Appasheb Ravadi (Mindtree Consulting PVT LTD)" w:date="2016-09-06T09:08:00Z">
              <w:rPr/>
            </w:rPrChange>
          </w:rPr>
          <w:t>particular</w:t>
        </w:r>
      </w:ins>
      <w:ins w:id="1961" w:author="Veeresh Appasheb Ravadi (Mindtree Consulting PVT LTD)" w:date="2016-08-29T14:10:00Z">
        <w:r w:rsidRPr="00C6592D">
          <w:rPr>
            <w:rPrChange w:id="1962" w:author="Veeresh Appasheb Ravadi (Mindtree Consulting PVT LTD)" w:date="2016-09-06T09:08:00Z">
              <w:rPr/>
            </w:rPrChange>
          </w:rPr>
          <w:t xml:space="preserve"> </w:t>
        </w:r>
      </w:ins>
      <w:ins w:id="1963" w:author="Veeresh Appasheb Ravadi (Mindtree Consulting PVT LTD)" w:date="2016-08-29T14:11:00Z">
        <w:r w:rsidRPr="00C6592D">
          <w:rPr>
            <w:rPrChange w:id="1964" w:author="Veeresh Appasheb Ravadi (Mindtree Consulting PVT LTD)" w:date="2016-09-06T09:08:00Z">
              <w:rPr/>
            </w:rPrChange>
          </w:rPr>
          <w:t>date range using the date filters provided on top of the page.</w:t>
        </w:r>
      </w:ins>
    </w:p>
    <w:p w14:paraId="3FA73061" w14:textId="3C9960AB" w:rsidR="00C63C03" w:rsidRPr="00D55451" w:rsidRDefault="00C63C03">
      <w:pPr>
        <w:pStyle w:val="ListParagraph"/>
        <w:numPr>
          <w:ilvl w:val="0"/>
          <w:numId w:val="66"/>
        </w:numPr>
        <w:rPr>
          <w:ins w:id="1965" w:author="Veeresh Appasheb Ravadi (Mindtree Consulting PVT LTD)" w:date="2016-08-29T13:56:00Z"/>
        </w:rPr>
        <w:pPrChange w:id="1966" w:author="Veeresh Appasheb Ravadi (Mindtree Consulting PVT LTD)" w:date="2016-08-29T13:55:00Z">
          <w:pPr>
            <w:pStyle w:val="Heading2"/>
          </w:pPr>
        </w:pPrChange>
      </w:pPr>
      <w:ins w:id="1967" w:author="Veeresh Appasheb Ravadi (Mindtree Consulting PVT LTD)" w:date="2016-08-29T14:11:00Z">
        <w:r w:rsidRPr="00C6592D">
          <w:rPr>
            <w:rPrChange w:id="1968" w:author="Veeresh Appasheb Ravadi (Mindtree Consulting PVT LTD)" w:date="2016-09-06T09:08:00Z">
              <w:rPr/>
            </w:rPrChange>
          </w:rPr>
          <w:t xml:space="preserve">User can filter reports according to respective </w:t>
        </w:r>
      </w:ins>
      <w:ins w:id="1969" w:author="Veeresh Appasheb Ravadi (Mindtree Consulting PVT LTD)" w:date="2016-08-29T14:12:00Z">
        <w:r w:rsidR="00E07A1B" w:rsidRPr="00C6592D">
          <w:rPr>
            <w:b/>
            <w:rPrChange w:id="1970" w:author="Veeresh Appasheb Ravadi (Mindtree Consulting PVT LTD)" w:date="2016-09-06T09:08:00Z">
              <w:rPr/>
            </w:rPrChange>
          </w:rPr>
          <w:t>“GROUP NAME”</w:t>
        </w:r>
      </w:ins>
    </w:p>
    <w:p w14:paraId="2CF4661E" w14:textId="4C5D60DA" w:rsidR="00F36DDC" w:rsidRPr="00C6592D" w:rsidRDefault="00F36DDC">
      <w:pPr>
        <w:pStyle w:val="ListParagraph"/>
        <w:numPr>
          <w:ilvl w:val="0"/>
          <w:numId w:val="66"/>
        </w:numPr>
        <w:rPr>
          <w:ins w:id="1971" w:author="Veeresh Appasheb Ravadi (Mindtree Consulting PVT LTD)" w:date="2016-08-29T13:57:00Z"/>
          <w:rPrChange w:id="1972" w:author="Veeresh Appasheb Ravadi (Mindtree Consulting PVT LTD)" w:date="2016-09-06T09:08:00Z">
            <w:rPr>
              <w:ins w:id="1973" w:author="Veeresh Appasheb Ravadi (Mindtree Consulting PVT LTD)" w:date="2016-08-29T13:57:00Z"/>
            </w:rPr>
          </w:rPrChange>
        </w:rPr>
        <w:pPrChange w:id="1974" w:author="Veeresh Appasheb Ravadi (Mindtree Consulting PVT LTD)" w:date="2016-08-29T13:55:00Z">
          <w:pPr>
            <w:pStyle w:val="Heading2"/>
          </w:pPr>
        </w:pPrChange>
      </w:pPr>
      <w:ins w:id="1975" w:author="Veeresh Appasheb Ravadi (Mindtree Consulting PVT LTD)" w:date="2016-08-29T13:56:00Z">
        <w:r w:rsidRPr="004A4E23">
          <w:t xml:space="preserve">REPORTS page has </w:t>
        </w:r>
      </w:ins>
      <w:ins w:id="1976" w:author="Veeresh Appasheb Ravadi (Mindtree Consulting PVT LTD)" w:date="2016-08-29T13:57:00Z">
        <w:r w:rsidRPr="00C6592D">
          <w:rPr>
            <w:rPrChange w:id="1977" w:author="Veeresh Appasheb Ravadi (Mindtree Consulting PVT LTD)" w:date="2016-09-06T09:08:00Z">
              <w:rPr/>
            </w:rPrChange>
          </w:rPr>
          <w:t>following</w:t>
        </w:r>
      </w:ins>
      <w:ins w:id="1978" w:author="Veeresh Appasheb Ravadi (Mindtree Consulting PVT LTD)" w:date="2016-08-29T13:56:00Z">
        <w:r w:rsidRPr="00C6592D">
          <w:rPr>
            <w:rPrChange w:id="1979" w:author="Veeresh Appasheb Ravadi (Mindtree Consulting PVT LTD)" w:date="2016-09-06T09:08:00Z">
              <w:rPr/>
            </w:rPrChange>
          </w:rPr>
          <w:t xml:space="preserve"> </w:t>
        </w:r>
      </w:ins>
      <w:ins w:id="1980" w:author="Veeresh Appasheb Ravadi (Mindtree Consulting PVT LTD)" w:date="2016-08-29T13:57:00Z">
        <w:r w:rsidRPr="00C6592D">
          <w:rPr>
            <w:rPrChange w:id="1981" w:author="Veeresh Appasheb Ravadi (Mindtree Consulting PVT LTD)" w:date="2016-09-06T09:08:00Z">
              <w:rPr/>
            </w:rPrChange>
          </w:rPr>
          <w:t>charts displayed.</w:t>
        </w:r>
      </w:ins>
    </w:p>
    <w:p w14:paraId="40B63005" w14:textId="37F6C3F0" w:rsidR="00C63C03" w:rsidRPr="00C6592D" w:rsidRDefault="00F36DDC">
      <w:pPr>
        <w:pStyle w:val="ListParagraph"/>
        <w:numPr>
          <w:ilvl w:val="1"/>
          <w:numId w:val="66"/>
        </w:numPr>
        <w:rPr>
          <w:ins w:id="1982" w:author="Veeresh Appasheb Ravadi (Mindtree Consulting PVT LTD)" w:date="2016-08-29T14:03:00Z"/>
          <w:rPrChange w:id="1983" w:author="Veeresh Appasheb Ravadi (Mindtree Consulting PVT LTD)" w:date="2016-09-06T09:08:00Z">
            <w:rPr>
              <w:ins w:id="1984" w:author="Veeresh Appasheb Ravadi (Mindtree Consulting PVT LTD)" w:date="2016-08-29T14:03:00Z"/>
            </w:rPr>
          </w:rPrChange>
        </w:rPr>
        <w:pPrChange w:id="1985" w:author="Veeresh Appasheb Ravadi (Mindtree Consulting PVT LTD)" w:date="2016-08-29T14:03:00Z">
          <w:pPr>
            <w:pStyle w:val="Heading2"/>
          </w:pPr>
        </w:pPrChange>
      </w:pPr>
      <w:ins w:id="1986" w:author="Veeresh Appasheb Ravadi (Mindtree Consulting PVT LTD)" w:date="2016-08-29T13:58:00Z">
        <w:r w:rsidRPr="00C6592D">
          <w:rPr>
            <w:b/>
            <w:rPrChange w:id="1987" w:author="Veeresh Appasheb Ravadi (Mindtree Consulting PVT LTD)" w:date="2016-09-06T09:08:00Z">
              <w:rPr/>
            </w:rPrChange>
          </w:rPr>
          <w:t>ALL REQUEST STATUS</w:t>
        </w:r>
        <w:r w:rsidRPr="00D55451">
          <w:t xml:space="preserve">: </w:t>
        </w:r>
      </w:ins>
      <w:ins w:id="1988" w:author="Veeresh Appasheb Ravadi (Mindtree Consulting PVT LTD)" w:date="2016-08-29T14:02:00Z">
        <w:r w:rsidRPr="004A4E23">
          <w:t xml:space="preserve">Pie chart displays the </w:t>
        </w:r>
      </w:ins>
      <w:ins w:id="1989" w:author="Veeresh Appasheb Ravadi (Mindtree Consulting PVT LTD)" w:date="2016-08-29T14:03:00Z">
        <w:r w:rsidR="00C63C03" w:rsidRPr="00C6592D">
          <w:rPr>
            <w:rPrChange w:id="1990" w:author="Veeresh Appasheb Ravadi (Mindtree Consulting PVT LTD)" w:date="2016-09-06T09:08:00Z">
              <w:rPr/>
            </w:rPrChange>
          </w:rPr>
          <w:t xml:space="preserve">count of change requests at respective </w:t>
        </w:r>
      </w:ins>
      <w:ins w:id="1991" w:author="Veeresh Appasheb Ravadi (Mindtree Consulting PVT LTD)" w:date="2016-08-29T14:05:00Z">
        <w:r w:rsidR="00C63C03" w:rsidRPr="00C6592D">
          <w:rPr>
            <w:rPrChange w:id="1992" w:author="Veeresh Appasheb Ravadi (Mindtree Consulting PVT LTD)" w:date="2016-09-06T09:08:00Z">
              <w:rPr/>
            </w:rPrChange>
          </w:rPr>
          <w:t>state. (</w:t>
        </w:r>
      </w:ins>
      <w:ins w:id="1993" w:author="Veeresh Appasheb Ravadi (Mindtree Consulting PVT LTD)" w:date="2016-08-29T14:03:00Z">
        <w:r w:rsidR="00C63C03" w:rsidRPr="00C6592D">
          <w:rPr>
            <w:rPrChange w:id="1994" w:author="Veeresh Appasheb Ravadi (Mindtree Consulting PVT LTD)" w:date="2016-09-06T09:08:00Z">
              <w:rPr/>
            </w:rPrChange>
          </w:rPr>
          <w:t xml:space="preserve">Ex. Approved, Rejected, </w:t>
        </w:r>
      </w:ins>
      <w:ins w:id="1995" w:author="Veeresh Appasheb Ravadi (Mindtree Consulting PVT LTD)" w:date="2016-08-29T14:38:00Z">
        <w:r w:rsidR="007277BD" w:rsidRPr="00C6592D">
          <w:rPr>
            <w:rPrChange w:id="1996" w:author="Veeresh Appasheb Ravadi (Mindtree Consulting PVT LTD)" w:date="2016-09-06T09:08:00Z">
              <w:rPr/>
            </w:rPrChange>
          </w:rPr>
          <w:t>Signed off</w:t>
        </w:r>
      </w:ins>
      <w:ins w:id="1997" w:author="Veeresh Appasheb Ravadi (Mindtree Consulting PVT LTD)" w:date="2016-08-29T14:03:00Z">
        <w:r w:rsidR="00C63C03" w:rsidRPr="00C6592D">
          <w:rPr>
            <w:rPrChange w:id="1998" w:author="Veeresh Appasheb Ravadi (Mindtree Consulting PVT LTD)" w:date="2016-09-06T09:08:00Z">
              <w:rPr/>
            </w:rPrChange>
          </w:rPr>
          <w:t>)</w:t>
        </w:r>
      </w:ins>
    </w:p>
    <w:p w14:paraId="355958AC" w14:textId="777F402F" w:rsidR="00F36DDC" w:rsidRPr="00C6592D" w:rsidRDefault="00C63C03">
      <w:pPr>
        <w:pStyle w:val="ListParagraph"/>
        <w:numPr>
          <w:ilvl w:val="1"/>
          <w:numId w:val="66"/>
        </w:numPr>
        <w:rPr>
          <w:ins w:id="1999" w:author="Veeresh Appasheb Ravadi (Mindtree Consulting PVT LTD)" w:date="2016-08-29T14:05:00Z"/>
          <w:b/>
          <w:rPrChange w:id="2000" w:author="Veeresh Appasheb Ravadi (Mindtree Consulting PVT LTD)" w:date="2016-09-06T09:08:00Z">
            <w:rPr>
              <w:ins w:id="2001" w:author="Veeresh Appasheb Ravadi (Mindtree Consulting PVT LTD)" w:date="2016-08-29T14:05:00Z"/>
            </w:rPr>
          </w:rPrChange>
        </w:rPr>
        <w:pPrChange w:id="2002" w:author="Veeresh Appasheb Ravadi (Mindtree Consulting PVT LTD)" w:date="2016-08-29T14:03:00Z">
          <w:pPr>
            <w:pStyle w:val="Heading2"/>
          </w:pPr>
        </w:pPrChange>
      </w:pPr>
      <w:ins w:id="2003" w:author="Veeresh Appasheb Ravadi (Mindtree Consulting PVT LTD)" w:date="2016-08-29T14:04:00Z">
        <w:r w:rsidRPr="00C6592D">
          <w:rPr>
            <w:b/>
            <w:rPrChange w:id="2004" w:author="Veeresh Appasheb Ravadi (Mindtree Consulting PVT LTD)" w:date="2016-09-06T09:08:00Z">
              <w:rPr/>
            </w:rPrChange>
          </w:rPr>
          <w:t>ALL REQUEST</w:t>
        </w:r>
      </w:ins>
      <w:ins w:id="2005" w:author="Veeresh Appasheb Ravadi (Mindtree Consulting PVT LTD)" w:date="2016-10-05T14:39:00Z">
        <w:r w:rsidR="00251FF5">
          <w:rPr>
            <w:b/>
          </w:rPr>
          <w:t xml:space="preserve"> BY</w:t>
        </w:r>
      </w:ins>
      <w:ins w:id="2006" w:author="Veeresh Appasheb Ravadi (Mindtree Consulting PVT LTD)" w:date="2016-08-29T14:04:00Z">
        <w:r w:rsidRPr="00C6592D">
          <w:rPr>
            <w:b/>
            <w:rPrChange w:id="2007" w:author="Veeresh Appasheb Ravadi (Mindtree Consulting PVT LTD)" w:date="2016-09-06T09:08:00Z">
              <w:rPr/>
            </w:rPrChange>
          </w:rPr>
          <w:t xml:space="preserve"> CHANGE TYPE</w:t>
        </w:r>
        <w:r w:rsidRPr="00D55451">
          <w:rPr>
            <w:b/>
          </w:rPr>
          <w:t xml:space="preserve">: </w:t>
        </w:r>
        <w:r w:rsidRPr="004A4E23">
          <w:t>Pie chart di</w:t>
        </w:r>
        <w:r w:rsidRPr="00C6592D">
          <w:rPr>
            <w:rPrChange w:id="2008" w:author="Veeresh Appasheb Ravadi (Mindtree Consulting PVT LTD)" w:date="2016-09-06T09:08:00Z">
              <w:rPr/>
            </w:rPrChange>
          </w:rPr>
          <w:t xml:space="preserve">splays the number requests according to change </w:t>
        </w:r>
      </w:ins>
      <w:ins w:id="2009" w:author="Veeresh Appasheb Ravadi (Mindtree Consulting PVT LTD)" w:date="2016-08-29T14:05:00Z">
        <w:r w:rsidRPr="00C6592D">
          <w:rPr>
            <w:rPrChange w:id="2010" w:author="Veeresh Appasheb Ravadi (Mindtree Consulting PVT LTD)" w:date="2016-09-06T09:08:00Z">
              <w:rPr/>
            </w:rPrChange>
          </w:rPr>
          <w:t>type. (</w:t>
        </w:r>
      </w:ins>
      <w:ins w:id="2011" w:author="Veeresh Appasheb Ravadi (Mindtree Consulting PVT LTD)" w:date="2016-08-29T14:04:00Z">
        <w:r w:rsidRPr="00C6592D">
          <w:rPr>
            <w:rPrChange w:id="2012" w:author="Veeresh Appasheb Ravadi (Mindtree Consulting PVT LTD)" w:date="2016-09-06T09:08:00Z">
              <w:rPr/>
            </w:rPrChange>
          </w:rPr>
          <w:t>Add/Remove/Update)</w:t>
        </w:r>
      </w:ins>
    </w:p>
    <w:p w14:paraId="7FA1DCE5" w14:textId="2DAAF2D4" w:rsidR="00C63C03" w:rsidRPr="00C6592D" w:rsidRDefault="00C63C03">
      <w:pPr>
        <w:pStyle w:val="ListParagraph"/>
        <w:numPr>
          <w:ilvl w:val="1"/>
          <w:numId w:val="66"/>
        </w:numPr>
        <w:rPr>
          <w:ins w:id="2013" w:author="Veeresh Appasheb Ravadi (Mindtree Consulting PVT LTD)" w:date="2016-08-29T14:06:00Z"/>
          <w:b/>
          <w:rPrChange w:id="2014" w:author="Veeresh Appasheb Ravadi (Mindtree Consulting PVT LTD)" w:date="2016-09-06T09:08:00Z">
            <w:rPr>
              <w:ins w:id="2015" w:author="Veeresh Appasheb Ravadi (Mindtree Consulting PVT LTD)" w:date="2016-08-29T14:06:00Z"/>
            </w:rPr>
          </w:rPrChange>
        </w:rPr>
        <w:pPrChange w:id="2016" w:author="Veeresh Appasheb Ravadi (Mindtree Consulting PVT LTD)" w:date="2016-08-29T14:03:00Z">
          <w:pPr>
            <w:pStyle w:val="Heading2"/>
          </w:pPr>
        </w:pPrChange>
      </w:pPr>
      <w:ins w:id="2017" w:author="Veeresh Appasheb Ravadi (Mindtree Consulting PVT LTD)" w:date="2016-08-29T14:05:00Z">
        <w:r w:rsidRPr="00D55451">
          <w:rPr>
            <w:b/>
          </w:rPr>
          <w:t xml:space="preserve">GROUP WISE REQUEST STATUS: </w:t>
        </w:r>
      </w:ins>
      <w:ins w:id="2018" w:author="Veeresh Appasheb Ravadi (Mindtree Consulting PVT LTD)" w:date="2016-08-29T14:06:00Z">
        <w:r w:rsidRPr="004A4E23">
          <w:t xml:space="preserve">Displays the change request current status according </w:t>
        </w:r>
      </w:ins>
      <w:ins w:id="2019" w:author="Veeresh Appasheb Ravadi (Mindtree Consulting PVT LTD)" w:date="2016-08-29T14:13:00Z">
        <w:r w:rsidR="00E07A1B" w:rsidRPr="00C6592D">
          <w:rPr>
            <w:rPrChange w:id="2020" w:author="Veeresh Appasheb Ravadi (Mindtree Consulting PVT LTD)" w:date="2016-09-06T09:08:00Z">
              <w:rPr/>
            </w:rPrChange>
          </w:rPr>
          <w:t>group</w:t>
        </w:r>
      </w:ins>
      <w:ins w:id="2021" w:author="Veeresh Appasheb Ravadi (Mindtree Consulting PVT LTD)" w:date="2016-08-29T14:06:00Z">
        <w:r w:rsidRPr="00C6592D">
          <w:rPr>
            <w:rPrChange w:id="2022" w:author="Veeresh Appasheb Ravadi (Mindtree Consulting PVT LTD)" w:date="2016-09-06T09:08:00Z">
              <w:rPr/>
            </w:rPrChange>
          </w:rPr>
          <w:t xml:space="preserve"> wise.</w:t>
        </w:r>
      </w:ins>
    </w:p>
    <w:p w14:paraId="65EAAF52" w14:textId="344F58AB" w:rsidR="00C63C03" w:rsidRPr="00C6592D" w:rsidRDefault="00C63C03">
      <w:pPr>
        <w:pStyle w:val="ListParagraph"/>
        <w:numPr>
          <w:ilvl w:val="1"/>
          <w:numId w:val="66"/>
        </w:numPr>
        <w:rPr>
          <w:ins w:id="2023" w:author="Veeresh Appasheb Ravadi (Mindtree Consulting PVT LTD)" w:date="2016-08-29T14:09:00Z"/>
          <w:b/>
          <w:rPrChange w:id="2024" w:author="Veeresh Appasheb Ravadi (Mindtree Consulting PVT LTD)" w:date="2016-09-06T09:08:00Z">
            <w:rPr>
              <w:ins w:id="2025" w:author="Veeresh Appasheb Ravadi (Mindtree Consulting PVT LTD)" w:date="2016-08-29T14:09:00Z"/>
            </w:rPr>
          </w:rPrChange>
        </w:rPr>
        <w:pPrChange w:id="2026" w:author="Veeresh Appasheb Ravadi (Mindtree Consulting PVT LTD)" w:date="2016-08-29T14:03:00Z">
          <w:pPr>
            <w:pStyle w:val="Heading2"/>
          </w:pPr>
        </w:pPrChange>
      </w:pPr>
      <w:ins w:id="2027" w:author="Veeresh Appasheb Ravadi (Mindtree Consulting PVT LTD)" w:date="2016-08-29T14:06:00Z">
        <w:r w:rsidRPr="00C6592D">
          <w:rPr>
            <w:b/>
            <w:rPrChange w:id="2028" w:author="Veeresh Appasheb Ravadi (Mindtree Consulting PVT LTD)" w:date="2016-09-06T09:08:00Z">
              <w:rPr/>
            </w:rPrChange>
          </w:rPr>
          <w:t>REASON FOR CHANGE:</w:t>
        </w:r>
        <w:r w:rsidRPr="00D55451">
          <w:rPr>
            <w:b/>
          </w:rPr>
          <w:t xml:space="preserve"> </w:t>
        </w:r>
      </w:ins>
      <w:ins w:id="2029" w:author="Veeresh Appasheb Ravadi (Mindtree Consulting PVT LTD)" w:date="2016-08-29T14:07:00Z">
        <w:r w:rsidRPr="004A4E23">
          <w:t xml:space="preserve">Numbers of change requests submitted </w:t>
        </w:r>
      </w:ins>
      <w:ins w:id="2030" w:author="Veeresh Appasheb Ravadi (Mindtree Consulting PVT LTD)" w:date="2016-08-29T14:09:00Z">
        <w:r w:rsidRPr="00C6592D">
          <w:rPr>
            <w:rPrChange w:id="2031" w:author="Veeresh Appasheb Ravadi (Mindtree Consulting PVT LTD)" w:date="2016-09-06T09:08:00Z">
              <w:rPr/>
            </w:rPrChange>
          </w:rPr>
          <w:t>particular issue type reason.</w:t>
        </w:r>
      </w:ins>
    </w:p>
    <w:p w14:paraId="2C55FAA9" w14:textId="3718DA03" w:rsidR="007277BD" w:rsidRPr="00C6592D" w:rsidRDefault="00C63C03">
      <w:pPr>
        <w:pStyle w:val="ListParagraph"/>
        <w:numPr>
          <w:ilvl w:val="1"/>
          <w:numId w:val="66"/>
        </w:numPr>
        <w:rPr>
          <w:ins w:id="2032" w:author="Veeresh Appasheb Ravadi (Mindtree Consulting PVT LTD)" w:date="2016-08-29T14:43:00Z"/>
          <w:b/>
          <w:rPrChange w:id="2033" w:author="Veeresh Appasheb Ravadi (Mindtree Consulting PVT LTD)" w:date="2016-09-06T09:08:00Z">
            <w:rPr>
              <w:ins w:id="2034" w:author="Veeresh Appasheb Ravadi (Mindtree Consulting PVT LTD)" w:date="2016-08-29T14:43:00Z"/>
            </w:rPr>
          </w:rPrChange>
        </w:rPr>
        <w:pPrChange w:id="2035" w:author="Veeresh Appasheb Ravadi (Mindtree Consulting PVT LTD)" w:date="2016-08-29T14:43:00Z">
          <w:pPr>
            <w:pStyle w:val="Heading2"/>
          </w:pPr>
        </w:pPrChange>
      </w:pPr>
      <w:ins w:id="2036" w:author="Veeresh Appasheb Ravadi (Mindtree Consulting PVT LTD)" w:date="2016-08-29T14:09:00Z">
        <w:r w:rsidRPr="00D55451">
          <w:rPr>
            <w:b/>
          </w:rPr>
          <w:t xml:space="preserve">SIGNED OFF APPLICATION LIST: </w:t>
        </w:r>
        <w:r w:rsidRPr="004A4E23">
          <w:t xml:space="preserve">List change requests which made through production change </w:t>
        </w:r>
      </w:ins>
      <w:ins w:id="2037" w:author="Veeresh Appasheb Ravadi (Mindtree Consulting PVT LTD)" w:date="2016-08-29T14:10:00Z">
        <w:r w:rsidRPr="00C6592D">
          <w:rPr>
            <w:rPrChange w:id="2038" w:author="Veeresh Appasheb Ravadi (Mindtree Consulting PVT LTD)" w:date="2016-09-06T09:08:00Z">
              <w:rPr/>
            </w:rPrChange>
          </w:rPr>
          <w:t>successfully</w:t>
        </w:r>
      </w:ins>
      <w:ins w:id="2039" w:author="Veeresh Appasheb Ravadi (Mindtree Consulting PVT LTD)" w:date="2016-08-29T14:09:00Z">
        <w:r w:rsidRPr="00C6592D">
          <w:rPr>
            <w:rPrChange w:id="2040" w:author="Veeresh Appasheb Ravadi (Mindtree Consulting PVT LTD)" w:date="2016-09-06T09:08:00Z">
              <w:rPr/>
            </w:rPrChange>
          </w:rPr>
          <w:t>(Added/Removed/Updated)</w:t>
        </w:r>
      </w:ins>
      <w:ins w:id="2041" w:author="Veeresh Appasheb Ravadi (Mindtree Consulting PVT LTD)" w:date="2016-08-29T14:13:00Z">
        <w:r w:rsidR="00E07A1B" w:rsidRPr="00C6592D">
          <w:rPr>
            <w:rPrChange w:id="2042" w:author="Veeresh Appasheb Ravadi (Mindtree Consulting PVT LTD)" w:date="2016-09-06T09:08:00Z">
              <w:rPr/>
            </w:rPrChange>
          </w:rPr>
          <w:t xml:space="preserve"> User can sort the application list with “APPLICATION NAME” and “GROUP NAME” alphabetically.</w:t>
        </w:r>
      </w:ins>
    </w:p>
    <w:p w14:paraId="4F707603" w14:textId="77777777" w:rsidR="007277BD" w:rsidRPr="00C6592D" w:rsidRDefault="007277BD">
      <w:pPr>
        <w:pStyle w:val="ListParagraph"/>
        <w:numPr>
          <w:ilvl w:val="0"/>
          <w:numId w:val="0"/>
        </w:numPr>
        <w:ind w:left="738"/>
        <w:rPr>
          <w:ins w:id="2043" w:author="Veeresh Appasheb Ravadi (Mindtree Consulting PVT LTD)" w:date="2016-08-29T14:43:00Z"/>
          <w:b/>
          <w:rPrChange w:id="2044" w:author="Veeresh Appasheb Ravadi (Mindtree Consulting PVT LTD)" w:date="2016-09-06T09:08:00Z">
            <w:rPr>
              <w:ins w:id="2045" w:author="Veeresh Appasheb Ravadi (Mindtree Consulting PVT LTD)" w:date="2016-08-29T14:43:00Z"/>
            </w:rPr>
          </w:rPrChange>
        </w:rPr>
        <w:pPrChange w:id="2046" w:author="Veeresh Appasheb Ravadi (Mindtree Consulting PVT LTD)" w:date="2016-08-29T14:43:00Z">
          <w:pPr>
            <w:pStyle w:val="Heading2"/>
          </w:pPr>
        </w:pPrChange>
      </w:pPr>
    </w:p>
    <w:p w14:paraId="033ACF07" w14:textId="3BBB0B8E" w:rsidR="001E05AF" w:rsidRPr="00C6592D" w:rsidRDefault="001E05AF">
      <w:pPr>
        <w:pStyle w:val="Heading1"/>
        <w:rPr>
          <w:ins w:id="2047" w:author="Veeresh Appasheb Ravadi (Mindtree Consulting PVT LTD)" w:date="2016-08-29T14:49:00Z"/>
        </w:rPr>
        <w:pPrChange w:id="2048" w:author="Veeresh Appasheb Ravadi (Mindtree Consulting PVT LTD)" w:date="2016-09-06T13:55:00Z">
          <w:pPr>
            <w:pStyle w:val="Heading2"/>
            <w:numPr>
              <w:ilvl w:val="0"/>
              <w:numId w:val="61"/>
            </w:numPr>
            <w:ind w:left="738" w:hanging="360"/>
          </w:pPr>
        </w:pPrChange>
      </w:pPr>
      <w:bookmarkStart w:id="2049" w:name="_Toc463445167"/>
      <w:ins w:id="2050" w:author="Veeresh Appasheb Ravadi (Mindtree Consulting PVT LTD)" w:date="2016-08-29T14:45:00Z">
        <w:r w:rsidRPr="00C6592D">
          <w:t>Site List Manager</w:t>
        </w:r>
      </w:ins>
      <w:ins w:id="2051" w:author="Veeresh Appasheb Ravadi (Mindtree Consulting PVT LTD)" w:date="2016-09-06T08:41:00Z">
        <w:r w:rsidR="0096487B" w:rsidRPr="00C6592D">
          <w:rPr>
            <w:rPrChange w:id="2052" w:author="Veeresh Appasheb Ravadi (Mindtree Consulting PVT LTD)" w:date="2016-09-06T09:08:00Z">
              <w:rPr>
                <w:highlight w:val="yellow"/>
              </w:rPr>
            </w:rPrChange>
          </w:rPr>
          <w:t xml:space="preserve"> Tool</w:t>
        </w:r>
      </w:ins>
      <w:bookmarkEnd w:id="2049"/>
    </w:p>
    <w:p w14:paraId="14D3A42C" w14:textId="48EAD153" w:rsidR="009F1937" w:rsidRPr="00C6592D" w:rsidRDefault="001E05AF">
      <w:pPr>
        <w:rPr>
          <w:ins w:id="2053" w:author="Veeresh Appasheb Ravadi (Mindtree Consulting PVT LTD)" w:date="2016-09-06T08:41:00Z"/>
          <w:rFonts w:ascii="Segoe UI" w:hAnsi="Segoe UI" w:cs="Segoe UI"/>
          <w:color w:val="000000"/>
          <w:sz w:val="21"/>
          <w:szCs w:val="21"/>
          <w:shd w:val="clear" w:color="auto" w:fill="FFFFFF"/>
          <w:rPrChange w:id="2054" w:author="Veeresh Appasheb Ravadi (Mindtree Consulting PVT LTD)" w:date="2016-09-06T09:08:00Z">
            <w:rPr>
              <w:ins w:id="2055" w:author="Veeresh Appasheb Ravadi (Mindtree Consulting PVT LTD)" w:date="2016-09-06T08:41:00Z"/>
              <w:rFonts w:ascii="Segoe UI" w:hAnsi="Segoe UI" w:cs="Segoe UI"/>
              <w:color w:val="000000"/>
              <w:sz w:val="21"/>
              <w:szCs w:val="21"/>
              <w:highlight w:val="yellow"/>
              <w:shd w:val="clear" w:color="auto" w:fill="FFFFFF"/>
            </w:rPr>
          </w:rPrChange>
        </w:rPr>
        <w:pPrChange w:id="2056" w:author="Veeresh Appasheb Ravadi (Mindtree Consulting PVT LTD)" w:date="2016-08-29T14:49:00Z">
          <w:pPr>
            <w:pStyle w:val="Heading2"/>
            <w:numPr>
              <w:ilvl w:val="0"/>
              <w:numId w:val="61"/>
            </w:numPr>
            <w:ind w:left="738" w:hanging="360"/>
          </w:pPr>
        </w:pPrChange>
      </w:pPr>
      <w:ins w:id="2057" w:author="Veeresh Appasheb Ravadi (Mindtree Consulting PVT LTD)" w:date="2016-08-29T14:49:00Z">
        <w:r w:rsidRPr="00C6592D">
          <w:rPr>
            <w:rFonts w:ascii="Segoe UI" w:hAnsi="Segoe UI" w:cs="Segoe UI"/>
            <w:color w:val="000000"/>
            <w:sz w:val="21"/>
            <w:szCs w:val="21"/>
            <w:shd w:val="clear" w:color="auto" w:fill="FFFFFF"/>
          </w:rPr>
          <w:t xml:space="preserve">This tool helps the EMIE champion to create and update the Enterprise Mode site list, without directly </w:t>
        </w:r>
      </w:ins>
      <w:ins w:id="2058" w:author="Veeresh Appasheb Ravadi (Mindtree Consulting PVT LTD)" w:date="2016-08-29T14:50:00Z">
        <w:r w:rsidRPr="00C6592D">
          <w:rPr>
            <w:rFonts w:ascii="Segoe UI" w:hAnsi="Segoe UI" w:cs="Segoe UI"/>
            <w:color w:val="000000"/>
            <w:sz w:val="21"/>
            <w:szCs w:val="21"/>
            <w:shd w:val="clear" w:color="auto" w:fill="FFFFFF"/>
          </w:rPr>
          <w:t>modifying the production EMIE xml.</w:t>
        </w:r>
      </w:ins>
      <w:ins w:id="2059" w:author="Veeresh Appasheb Ravadi (Mindtree Consulting PVT LTD)" w:date="2016-08-29T14:54:00Z">
        <w:r w:rsidR="009F1937" w:rsidRPr="00C6592D">
          <w:rPr>
            <w:rFonts w:ascii="Segoe UI" w:hAnsi="Segoe UI" w:cs="Segoe UI"/>
            <w:color w:val="000000"/>
            <w:sz w:val="21"/>
            <w:szCs w:val="21"/>
            <w:shd w:val="clear" w:color="auto" w:fill="FFFFFF"/>
          </w:rPr>
          <w:t xml:space="preserve"> Xml created using this tool will not be saved to EMIE production xml location path. EMIE champion has manually place this production location or append the EMIE entries from xml created by site list manager to existing production xml.</w:t>
        </w:r>
      </w:ins>
    </w:p>
    <w:p w14:paraId="736D2B60" w14:textId="1D88E089" w:rsidR="0096487B" w:rsidRPr="00C6592D" w:rsidRDefault="0096487B">
      <w:pPr>
        <w:rPr>
          <w:ins w:id="2060" w:author="Veeresh Appasheb Ravadi (Mindtree Consulting PVT LTD)" w:date="2016-08-29T14:54:00Z"/>
          <w:rFonts w:ascii="Segoe UI" w:hAnsi="Segoe UI" w:cs="Segoe UI"/>
          <w:color w:val="000000"/>
          <w:sz w:val="21"/>
          <w:szCs w:val="21"/>
          <w:shd w:val="clear" w:color="auto" w:fill="FFFFFF"/>
        </w:rPr>
        <w:pPrChange w:id="2061" w:author="Veeresh Appasheb Ravadi (Mindtree Consulting PVT LTD)" w:date="2016-08-29T14:49:00Z">
          <w:pPr>
            <w:pStyle w:val="Heading2"/>
            <w:numPr>
              <w:ilvl w:val="0"/>
              <w:numId w:val="61"/>
            </w:numPr>
            <w:ind w:left="738" w:hanging="360"/>
          </w:pPr>
        </w:pPrChange>
      </w:pPr>
    </w:p>
    <w:p w14:paraId="14ACF012" w14:textId="73F18DA3" w:rsidR="001E05AF" w:rsidRPr="00C6592D" w:rsidRDefault="001E05AF">
      <w:pPr>
        <w:rPr>
          <w:ins w:id="2062" w:author="Veeresh Appasheb Ravadi (Mindtree Consulting PVT LTD)" w:date="2016-08-29T14:51:00Z"/>
          <w:rFonts w:ascii="Segoe UI" w:hAnsi="Segoe UI" w:cs="Segoe UI"/>
          <w:color w:val="000000"/>
          <w:sz w:val="21"/>
          <w:szCs w:val="21"/>
          <w:shd w:val="clear" w:color="auto" w:fill="FFFFFF"/>
        </w:rPr>
        <w:pPrChange w:id="2063" w:author="Veeresh Appasheb Ravadi (Mindtree Consulting PVT LTD)" w:date="2016-08-29T14:49:00Z">
          <w:pPr>
            <w:pStyle w:val="Heading2"/>
            <w:numPr>
              <w:ilvl w:val="0"/>
              <w:numId w:val="61"/>
            </w:numPr>
            <w:ind w:left="738" w:hanging="360"/>
          </w:pPr>
        </w:pPrChange>
      </w:pPr>
      <w:ins w:id="2064" w:author="Veeresh Appasheb Ravadi (Mindtree Consulting PVT LTD)" w:date="2016-08-29T14:51:00Z">
        <w:r w:rsidRPr="00C6592D">
          <w:rPr>
            <w:rFonts w:ascii="Segoe UI" w:hAnsi="Segoe UI" w:cs="Segoe UI"/>
            <w:color w:val="000000"/>
            <w:sz w:val="21"/>
            <w:szCs w:val="21"/>
            <w:shd w:val="clear" w:color="auto" w:fill="FFFFFF"/>
          </w:rPr>
          <w:t xml:space="preserve"> Using site list manager EMIE Champion can perform the following operations.</w:t>
        </w:r>
      </w:ins>
    </w:p>
    <w:p w14:paraId="1A0870C6" w14:textId="0F6F78C5" w:rsidR="001E05AF" w:rsidRPr="004A4E23" w:rsidRDefault="001E05AF">
      <w:pPr>
        <w:pStyle w:val="ListParagraph"/>
        <w:numPr>
          <w:ilvl w:val="0"/>
          <w:numId w:val="70"/>
        </w:numPr>
        <w:rPr>
          <w:ins w:id="2065" w:author="Veeresh Appasheb Ravadi (Mindtree Consulting PVT LTD)" w:date="2016-08-29T14:52:00Z"/>
        </w:rPr>
        <w:pPrChange w:id="2066" w:author="Veeresh Appasheb Ravadi (Mindtree Consulting PVT LTD)" w:date="2016-08-29T14:52:00Z">
          <w:pPr>
            <w:pStyle w:val="Heading2"/>
            <w:numPr>
              <w:ilvl w:val="0"/>
              <w:numId w:val="61"/>
            </w:numPr>
            <w:ind w:left="738" w:hanging="360"/>
          </w:pPr>
        </w:pPrChange>
      </w:pPr>
      <w:ins w:id="2067" w:author="Veeresh Appasheb Ravadi (Mindtree Consulting PVT LTD)" w:date="2016-08-29T14:51:00Z">
        <w:r w:rsidRPr="00D55451">
          <w:t>Add the site to EMIE Site List.</w:t>
        </w:r>
      </w:ins>
    </w:p>
    <w:p w14:paraId="4278E0A1" w14:textId="62D1CBEA" w:rsidR="001E05AF" w:rsidRPr="00C6592D" w:rsidRDefault="001E05AF">
      <w:pPr>
        <w:pStyle w:val="ListParagraph"/>
        <w:numPr>
          <w:ilvl w:val="0"/>
          <w:numId w:val="70"/>
        </w:numPr>
        <w:rPr>
          <w:ins w:id="2068" w:author="Veeresh Appasheb Ravadi (Mindtree Consulting PVT LTD)" w:date="2016-08-29T14:53:00Z"/>
          <w:rPrChange w:id="2069" w:author="Veeresh Appasheb Ravadi (Mindtree Consulting PVT LTD)" w:date="2016-09-06T09:08:00Z">
            <w:rPr>
              <w:ins w:id="2070" w:author="Veeresh Appasheb Ravadi (Mindtree Consulting PVT LTD)" w:date="2016-08-29T14:53:00Z"/>
            </w:rPr>
          </w:rPrChange>
        </w:rPr>
        <w:pPrChange w:id="2071" w:author="Veeresh Appasheb Ravadi (Mindtree Consulting PVT LTD)" w:date="2016-08-29T14:52:00Z">
          <w:pPr>
            <w:pStyle w:val="Heading2"/>
            <w:numPr>
              <w:ilvl w:val="0"/>
              <w:numId w:val="61"/>
            </w:numPr>
            <w:ind w:left="738" w:hanging="360"/>
          </w:pPr>
        </w:pPrChange>
      </w:pPr>
      <w:ins w:id="2072" w:author="Veeresh Appasheb Ravadi (Mindtree Consulting PVT LTD)" w:date="2016-08-29T14:52:00Z">
        <w:r w:rsidRPr="00C6592D">
          <w:rPr>
            <w:rPrChange w:id="2073" w:author="Veeresh Appasheb Ravadi (Mindtree Consulting PVT LTD)" w:date="2016-09-06T09:08:00Z">
              <w:rPr/>
            </w:rPrChange>
          </w:rPr>
          <w:t>Convert V1 EMIE schema to V2 schema and vice versa.</w:t>
        </w:r>
      </w:ins>
    </w:p>
    <w:p w14:paraId="2588CC77" w14:textId="2F5DFAAD" w:rsidR="009F1937" w:rsidRPr="00C6592D" w:rsidRDefault="009F1937">
      <w:pPr>
        <w:pStyle w:val="ListParagraph"/>
        <w:numPr>
          <w:ilvl w:val="0"/>
          <w:numId w:val="70"/>
        </w:numPr>
        <w:rPr>
          <w:ins w:id="2074" w:author="Veeresh Appasheb Ravadi (Mindtree Consulting PVT LTD)" w:date="2016-08-29T14:52:00Z"/>
          <w:rPrChange w:id="2075" w:author="Veeresh Appasheb Ravadi (Mindtree Consulting PVT LTD)" w:date="2016-09-06T09:08:00Z">
            <w:rPr>
              <w:ins w:id="2076" w:author="Veeresh Appasheb Ravadi (Mindtree Consulting PVT LTD)" w:date="2016-08-29T14:52:00Z"/>
            </w:rPr>
          </w:rPrChange>
        </w:rPr>
        <w:pPrChange w:id="2077" w:author="Veeresh Appasheb Ravadi (Mindtree Consulting PVT LTD)" w:date="2016-08-29T14:52:00Z">
          <w:pPr>
            <w:pStyle w:val="Heading2"/>
            <w:numPr>
              <w:ilvl w:val="0"/>
              <w:numId w:val="61"/>
            </w:numPr>
            <w:ind w:left="738" w:hanging="360"/>
          </w:pPr>
        </w:pPrChange>
      </w:pPr>
      <w:ins w:id="2078" w:author="Veeresh Appasheb Ravadi (Mindtree Consulting PVT LTD)" w:date="2016-08-29T14:53:00Z">
        <w:r w:rsidRPr="00C6592D">
          <w:rPr>
            <w:rPrChange w:id="2079" w:author="Veeresh Appasheb Ravadi (Mindtree Consulting PVT LTD)" w:date="2016-09-06T09:08:00Z">
              <w:rPr/>
            </w:rPrChange>
          </w:rPr>
          <w:t>Bulk add sites existing xml file.</w:t>
        </w:r>
      </w:ins>
    </w:p>
    <w:p w14:paraId="4EAA843B" w14:textId="152090FB" w:rsidR="001E05AF" w:rsidRPr="00C6592D" w:rsidRDefault="001E05AF">
      <w:pPr>
        <w:pStyle w:val="ListParagraph"/>
        <w:numPr>
          <w:ilvl w:val="0"/>
          <w:numId w:val="70"/>
        </w:numPr>
        <w:rPr>
          <w:ins w:id="2080" w:author="Veeresh Appasheb Ravadi (Mindtree Consulting PVT LTD)" w:date="2016-08-29T14:56:00Z"/>
          <w:rPrChange w:id="2081" w:author="Veeresh Appasheb Ravadi (Mindtree Consulting PVT LTD)" w:date="2016-09-06T09:08:00Z">
            <w:rPr>
              <w:ins w:id="2082" w:author="Veeresh Appasheb Ravadi (Mindtree Consulting PVT LTD)" w:date="2016-08-29T14:56:00Z"/>
            </w:rPr>
          </w:rPrChange>
        </w:rPr>
        <w:pPrChange w:id="2083" w:author="Veeresh Appasheb Ravadi (Mindtree Consulting PVT LTD)" w:date="2016-08-29T14:52:00Z">
          <w:pPr>
            <w:pStyle w:val="Heading2"/>
            <w:numPr>
              <w:ilvl w:val="0"/>
              <w:numId w:val="61"/>
            </w:numPr>
            <w:ind w:left="738" w:hanging="360"/>
          </w:pPr>
        </w:pPrChange>
      </w:pPr>
      <w:ins w:id="2084" w:author="Veeresh Appasheb Ravadi (Mindtree Consulting PVT LTD)" w:date="2016-08-29T14:52:00Z">
        <w:r w:rsidRPr="00C6592D">
          <w:rPr>
            <w:rPrChange w:id="2085" w:author="Veeresh Appasheb Ravadi (Mindtree Consulting PVT LTD)" w:date="2016-09-06T09:08:00Z">
              <w:rPr/>
            </w:rPrChange>
          </w:rPr>
          <w:t>Merge multiple EMIE xml files and save as one xml file.</w:t>
        </w:r>
      </w:ins>
    </w:p>
    <w:p w14:paraId="1D669739" w14:textId="6D3D64FF" w:rsidR="009F1937" w:rsidRPr="00C6592D" w:rsidRDefault="009F1937">
      <w:pPr>
        <w:pStyle w:val="ListParagraph"/>
        <w:numPr>
          <w:ilvl w:val="0"/>
          <w:numId w:val="70"/>
        </w:numPr>
        <w:rPr>
          <w:ins w:id="2086" w:author="Veeresh Appasheb Ravadi (Mindtree Consulting PVT LTD)" w:date="2016-08-29T14:56:00Z"/>
          <w:rPrChange w:id="2087" w:author="Veeresh Appasheb Ravadi (Mindtree Consulting PVT LTD)" w:date="2016-09-06T09:08:00Z">
            <w:rPr>
              <w:ins w:id="2088" w:author="Veeresh Appasheb Ravadi (Mindtree Consulting PVT LTD)" w:date="2016-08-29T14:56:00Z"/>
            </w:rPr>
          </w:rPrChange>
        </w:rPr>
        <w:pPrChange w:id="2089" w:author="Veeresh Appasheb Ravadi (Mindtree Consulting PVT LTD)" w:date="2016-08-29T14:52:00Z">
          <w:pPr>
            <w:pStyle w:val="Heading2"/>
            <w:numPr>
              <w:ilvl w:val="0"/>
              <w:numId w:val="61"/>
            </w:numPr>
            <w:ind w:left="738" w:hanging="360"/>
          </w:pPr>
        </w:pPrChange>
      </w:pPr>
      <w:ins w:id="2090" w:author="Veeresh Appasheb Ravadi (Mindtree Consulting PVT LTD)" w:date="2016-08-29T14:56:00Z">
        <w:r w:rsidRPr="00C6592D">
          <w:rPr>
            <w:rPrChange w:id="2091" w:author="Veeresh Appasheb Ravadi (Mindtree Consulting PVT LTD)" w:date="2016-09-06T09:08:00Z">
              <w:rPr/>
            </w:rPrChange>
          </w:rPr>
          <w:t>Export the EMIE Site List.</w:t>
        </w:r>
      </w:ins>
    </w:p>
    <w:p w14:paraId="3E0D4042" w14:textId="33C10D5A" w:rsidR="001E05AF" w:rsidRPr="00C6592D" w:rsidRDefault="009F1937">
      <w:pPr>
        <w:pStyle w:val="ListParagraph"/>
        <w:numPr>
          <w:ilvl w:val="0"/>
          <w:numId w:val="70"/>
        </w:numPr>
        <w:rPr>
          <w:ins w:id="2092" w:author="Veeresh Appasheb Ravadi (Mindtree Consulting PVT LTD)" w:date="2016-08-29T15:16:00Z"/>
          <w:rPrChange w:id="2093" w:author="Veeresh Appasheb Ravadi (Mindtree Consulting PVT LTD)" w:date="2016-09-06T09:08:00Z">
            <w:rPr>
              <w:ins w:id="2094" w:author="Veeresh Appasheb Ravadi (Mindtree Consulting PVT LTD)" w:date="2016-08-29T15:16:00Z"/>
            </w:rPr>
          </w:rPrChange>
        </w:rPr>
        <w:pPrChange w:id="2095" w:author="Veeresh Appasheb Ravadi (Mindtree Consulting PVT LTD)" w:date="2016-08-29T15:16:00Z">
          <w:pPr>
            <w:pStyle w:val="Heading2"/>
            <w:numPr>
              <w:ilvl w:val="0"/>
              <w:numId w:val="61"/>
            </w:numPr>
            <w:ind w:left="738" w:hanging="360"/>
          </w:pPr>
        </w:pPrChange>
      </w:pPr>
      <w:ins w:id="2096" w:author="Veeresh Appasheb Ravadi (Mindtree Consulting PVT LTD)" w:date="2016-08-29T14:56:00Z">
        <w:r w:rsidRPr="00C6592D">
          <w:rPr>
            <w:rPrChange w:id="2097" w:author="Veeresh Appasheb Ravadi (Mindtree Consulting PVT LTD)" w:date="2016-09-06T09:08:00Z">
              <w:rPr/>
            </w:rPrChange>
          </w:rPr>
          <w:t>Import the EMIE Site List.</w:t>
        </w:r>
      </w:ins>
    </w:p>
    <w:p w14:paraId="102A166E" w14:textId="77777777" w:rsidR="005259B7" w:rsidRPr="00C6592D" w:rsidRDefault="005259B7">
      <w:pPr>
        <w:pStyle w:val="ListParagraph"/>
        <w:numPr>
          <w:ilvl w:val="0"/>
          <w:numId w:val="0"/>
        </w:numPr>
        <w:ind w:left="900"/>
        <w:rPr>
          <w:ins w:id="2098" w:author="Veeresh Appasheb Ravadi (Mindtree Consulting PVT LTD)" w:date="2016-08-29T14:46:00Z"/>
          <w:rPrChange w:id="2099" w:author="Veeresh Appasheb Ravadi (Mindtree Consulting PVT LTD)" w:date="2016-09-06T09:08:00Z">
            <w:rPr>
              <w:ins w:id="2100" w:author="Veeresh Appasheb Ravadi (Mindtree Consulting PVT LTD)" w:date="2016-08-29T14:46:00Z"/>
              <w:rFonts w:ascii="Segoe Pro Display" w:eastAsiaTheme="majorEastAsia" w:hAnsi="Segoe Pro Display" w:cstheme="majorBidi"/>
              <w:sz w:val="32"/>
              <w:szCs w:val="32"/>
            </w:rPr>
          </w:rPrChange>
        </w:rPr>
        <w:pPrChange w:id="2101" w:author="Veeresh Appasheb Ravadi (Mindtree Consulting PVT LTD)" w:date="2016-08-29T15:16:00Z">
          <w:pPr>
            <w:pStyle w:val="Heading2"/>
            <w:numPr>
              <w:ilvl w:val="0"/>
              <w:numId w:val="61"/>
            </w:numPr>
            <w:ind w:left="738" w:hanging="360"/>
          </w:pPr>
        </w:pPrChange>
      </w:pPr>
    </w:p>
    <w:p w14:paraId="0D66829D" w14:textId="3C0DE3BE" w:rsidR="001E05AF" w:rsidRPr="00C6592D" w:rsidRDefault="001E05AF">
      <w:pPr>
        <w:pStyle w:val="Heading2"/>
        <w:numPr>
          <w:ilvl w:val="1"/>
          <w:numId w:val="62"/>
        </w:numPr>
        <w:rPr>
          <w:ins w:id="2102" w:author="Veeresh Appasheb Ravadi (Mindtree Consulting PVT LTD)" w:date="2016-08-29T14:47:00Z"/>
          <w:noProof/>
        </w:rPr>
        <w:pPrChange w:id="2103" w:author="Veeresh Appasheb Ravadi (Mindtree Consulting PVT LTD)" w:date="2016-09-06T13:56:00Z">
          <w:pPr>
            <w:pStyle w:val="Heading1"/>
            <w:numPr>
              <w:ilvl w:val="1"/>
              <w:numId w:val="67"/>
            </w:numPr>
            <w:ind w:left="1098" w:hanging="720"/>
          </w:pPr>
        </w:pPrChange>
      </w:pPr>
      <w:ins w:id="2104" w:author="Veeresh Appasheb Ravadi (Mindtree Consulting PVT LTD)" w:date="2016-08-29T14:46:00Z">
        <w:r w:rsidRPr="00C6592D">
          <w:rPr>
            <w:noProof/>
          </w:rPr>
          <w:t xml:space="preserve">UC11: </w:t>
        </w:r>
      </w:ins>
      <w:ins w:id="2105" w:author="Veeresh Appasheb Ravadi (Mindtree Consulting PVT LTD)" w:date="2016-08-29T14:47:00Z">
        <w:r w:rsidRPr="00C6592D">
          <w:rPr>
            <w:noProof/>
          </w:rPr>
          <w:t>Create and Save EMIE xml using Site List Manager.</w:t>
        </w:r>
      </w:ins>
    </w:p>
    <w:p w14:paraId="4A467698" w14:textId="054CA61F" w:rsidR="001E05AF" w:rsidRPr="00C6592D" w:rsidRDefault="00C530FD">
      <w:pPr>
        <w:pStyle w:val="ListParagraph"/>
        <w:numPr>
          <w:ilvl w:val="0"/>
          <w:numId w:val="69"/>
        </w:numPr>
        <w:rPr>
          <w:ins w:id="2106" w:author="Veeresh Appasheb Ravadi (Mindtree Consulting PVT LTD)" w:date="2016-09-06T08:45:00Z"/>
          <w:rPrChange w:id="2107" w:author="Veeresh Appasheb Ravadi (Mindtree Consulting PVT LTD)" w:date="2016-09-06T09:08:00Z">
            <w:rPr>
              <w:ins w:id="2108" w:author="Veeresh Appasheb Ravadi (Mindtree Consulting PVT LTD)" w:date="2016-09-06T08:45:00Z"/>
              <w:highlight w:val="yellow"/>
            </w:rPr>
          </w:rPrChange>
        </w:rPr>
        <w:pPrChange w:id="2109" w:author="Veeresh Appasheb Ravadi (Mindtree Consulting PVT LTD)" w:date="2016-08-29T14:48:00Z">
          <w:pPr>
            <w:pStyle w:val="Heading1"/>
            <w:numPr>
              <w:ilvl w:val="1"/>
              <w:numId w:val="67"/>
            </w:numPr>
            <w:ind w:left="1098" w:hanging="720"/>
          </w:pPr>
        </w:pPrChange>
      </w:pPr>
      <w:ins w:id="2110" w:author="Veeresh Appasheb Ravadi (Mindtree Consulting PVT LTD)" w:date="2016-09-06T08:44:00Z">
        <w:r w:rsidRPr="00C6592D">
          <w:rPr>
            <w:rPrChange w:id="2111" w:author="Veeresh Appasheb Ravadi (Mindtree Consulting PVT LTD)" w:date="2016-09-06T09:08:00Z">
              <w:rPr>
                <w:highlight w:val="yellow"/>
              </w:rPr>
            </w:rPrChange>
          </w:rPr>
          <w:t xml:space="preserve">EMIE Champion logs in to the portal and navigates to </w:t>
        </w:r>
        <w:r w:rsidRPr="00C6592D">
          <w:rPr>
            <w:b/>
            <w:rPrChange w:id="2112" w:author="Veeresh Appasheb Ravadi (Mindtree Consulting PVT LTD)" w:date="2016-09-06T09:08:00Z">
              <w:rPr>
                <w:highlight w:val="yellow"/>
              </w:rPr>
            </w:rPrChange>
          </w:rPr>
          <w:t>Site List Manager Tool</w:t>
        </w:r>
        <w:r w:rsidRPr="00C6592D">
          <w:rPr>
            <w:b/>
            <w:rPrChange w:id="2113" w:author="Veeresh Appasheb Ravadi (Mindtree Consulting PVT LTD)" w:date="2016-09-06T09:08:00Z">
              <w:rPr>
                <w:b/>
                <w:highlight w:val="yellow"/>
              </w:rPr>
            </w:rPrChange>
          </w:rPr>
          <w:t xml:space="preserve"> </w:t>
        </w:r>
        <w:r w:rsidRPr="00C6592D">
          <w:rPr>
            <w:rPrChange w:id="2114" w:author="Veeresh Appasheb Ravadi (Mindtree Consulting PVT LTD)" w:date="2016-09-06T09:08:00Z">
              <w:rPr>
                <w:highlight w:val="yellow"/>
              </w:rPr>
            </w:rPrChange>
          </w:rPr>
          <w:t xml:space="preserve">using the </w:t>
        </w:r>
      </w:ins>
      <w:ins w:id="2115" w:author="Veeresh Appasheb Ravadi (Mindtree Consulting PVT LTD)" w:date="2016-09-06T08:45:00Z">
        <w:r w:rsidRPr="00C6592D">
          <w:rPr>
            <w:rPrChange w:id="2116" w:author="Veeresh Appasheb Ravadi (Mindtree Consulting PVT LTD)" w:date="2016-09-06T09:08:00Z">
              <w:rPr>
                <w:highlight w:val="yellow"/>
              </w:rPr>
            </w:rPrChange>
          </w:rPr>
          <w:t>top menu links.</w:t>
        </w:r>
      </w:ins>
    </w:p>
    <w:p w14:paraId="688DB0B3" w14:textId="20028046" w:rsidR="00C530FD" w:rsidRPr="00C6592D" w:rsidRDefault="00E757C3">
      <w:pPr>
        <w:rPr>
          <w:ins w:id="2117" w:author="Veeresh Appasheb Ravadi (Mindtree Consulting PVT LTD)" w:date="2016-09-06T08:45:00Z"/>
          <w:rPrChange w:id="2118" w:author="Veeresh Appasheb Ravadi (Mindtree Consulting PVT LTD)" w:date="2016-09-06T09:08:00Z">
            <w:rPr>
              <w:ins w:id="2119" w:author="Veeresh Appasheb Ravadi (Mindtree Consulting PVT LTD)" w:date="2016-09-06T08:45:00Z"/>
              <w:highlight w:val="yellow"/>
            </w:rPr>
          </w:rPrChange>
        </w:rPr>
        <w:pPrChange w:id="2120" w:author="Veeresh Appasheb Ravadi (Mindtree Consulting PVT LTD)" w:date="2016-09-06T08:45:00Z">
          <w:pPr>
            <w:pStyle w:val="Heading1"/>
            <w:numPr>
              <w:ilvl w:val="1"/>
              <w:numId w:val="67"/>
            </w:numPr>
            <w:ind w:left="1098" w:hanging="720"/>
          </w:pPr>
        </w:pPrChange>
      </w:pPr>
      <w:ins w:id="2121" w:author="Veeresh Appasheb Ravadi (Mindtree Consulting PVT LTD)" w:date="2016-10-05T11:02:00Z">
        <w:r>
          <w:rPr>
            <w:noProof/>
          </w:rPr>
          <w:drawing>
            <wp:inline distT="0" distB="0" distL="0" distR="0" wp14:anchorId="7060C914" wp14:editId="21EE1BE7">
              <wp:extent cx="6858000" cy="4544060"/>
              <wp:effectExtent l="19050" t="19050" r="19050"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4544060"/>
                      </a:xfrm>
                      <a:prstGeom prst="rect">
                        <a:avLst/>
                      </a:prstGeom>
                      <a:ln>
                        <a:solidFill>
                          <a:schemeClr val="bg1">
                            <a:lumMod val="75000"/>
                          </a:schemeClr>
                        </a:solidFill>
                      </a:ln>
                    </pic:spPr>
                  </pic:pic>
                </a:graphicData>
              </a:graphic>
            </wp:inline>
          </w:drawing>
        </w:r>
      </w:ins>
    </w:p>
    <w:p w14:paraId="4F2CB368" w14:textId="113E0410" w:rsidR="00C530FD" w:rsidRPr="00C6592D" w:rsidRDefault="00C530FD">
      <w:pPr>
        <w:pStyle w:val="ListParagraph"/>
        <w:numPr>
          <w:ilvl w:val="0"/>
          <w:numId w:val="69"/>
        </w:numPr>
        <w:rPr>
          <w:ins w:id="2122" w:author="Veeresh Appasheb Ravadi (Mindtree Consulting PVT LTD)" w:date="2016-09-06T08:47:00Z"/>
          <w:rPrChange w:id="2123" w:author="Veeresh Appasheb Ravadi (Mindtree Consulting PVT LTD)" w:date="2016-09-06T09:08:00Z">
            <w:rPr>
              <w:ins w:id="2124" w:author="Veeresh Appasheb Ravadi (Mindtree Consulting PVT LTD)" w:date="2016-09-06T08:47:00Z"/>
              <w:highlight w:val="yellow"/>
            </w:rPr>
          </w:rPrChange>
        </w:rPr>
        <w:pPrChange w:id="2125" w:author="Veeresh Appasheb Ravadi (Mindtree Consulting PVT LTD)" w:date="2016-09-06T08:45:00Z">
          <w:pPr>
            <w:pStyle w:val="Heading1"/>
            <w:numPr>
              <w:ilvl w:val="1"/>
              <w:numId w:val="67"/>
            </w:numPr>
            <w:ind w:left="1098" w:hanging="720"/>
          </w:pPr>
        </w:pPrChange>
      </w:pPr>
      <w:ins w:id="2126" w:author="Veeresh Appasheb Ravadi (Mindtree Consulting PVT LTD)" w:date="2016-09-06T08:46:00Z">
        <w:r w:rsidRPr="00C6592D">
          <w:rPr>
            <w:rPrChange w:id="2127" w:author="Veeresh Appasheb Ravadi (Mindtree Consulting PVT LTD)" w:date="2016-09-06T09:08:00Z">
              <w:rPr>
                <w:highlight w:val="yellow"/>
              </w:rPr>
            </w:rPrChange>
          </w:rPr>
          <w:t xml:space="preserve">Click on </w:t>
        </w:r>
        <w:r w:rsidRPr="00C6592D">
          <w:rPr>
            <w:b/>
            <w:rPrChange w:id="2128" w:author="Veeresh Appasheb Ravadi (Mindtree Consulting PVT LTD)" w:date="2016-09-06T09:08:00Z">
              <w:rPr>
                <w:b/>
                <w:highlight w:val="yellow"/>
              </w:rPr>
            </w:rPrChange>
          </w:rPr>
          <w:t xml:space="preserve">ADD NEW SITE </w:t>
        </w:r>
        <w:r w:rsidRPr="00C6592D">
          <w:rPr>
            <w:rPrChange w:id="2129" w:author="Veeresh Appasheb Ravadi (Mindtree Consulting PVT LTD)" w:date="2016-09-06T09:08:00Z">
              <w:rPr>
                <w:highlight w:val="yellow"/>
              </w:rPr>
            </w:rPrChange>
          </w:rPr>
          <w:t>to add the new sites.</w:t>
        </w:r>
      </w:ins>
      <w:ins w:id="2130" w:author="Veeresh Appasheb Ravadi (Mindtree Consulting PVT LTD)" w:date="2016-09-06T08:47:00Z">
        <w:r w:rsidRPr="00C6592D">
          <w:rPr>
            <w:rPrChange w:id="2131" w:author="Veeresh Appasheb Ravadi (Mindtree Consulting PVT LTD)" w:date="2016-09-06T09:08:00Z">
              <w:rPr>
                <w:highlight w:val="yellow"/>
              </w:rPr>
            </w:rPrChange>
          </w:rPr>
          <w:t xml:space="preserve"> Provide the URL/Document Mode and </w:t>
        </w:r>
      </w:ins>
      <w:ins w:id="2132" w:author="Veeresh Appasheb Ravadi (Mindtree Consulting PVT LTD)" w:date="2016-09-06T08:48:00Z">
        <w:r w:rsidRPr="00C6592D">
          <w:rPr>
            <w:rPrChange w:id="2133" w:author="Veeresh Appasheb Ravadi (Mindtree Consulting PVT LTD)" w:date="2016-09-06T09:08:00Z">
              <w:rPr>
                <w:highlight w:val="yellow"/>
              </w:rPr>
            </w:rPrChange>
          </w:rPr>
          <w:t>SAVE the details.</w:t>
        </w:r>
      </w:ins>
    </w:p>
    <w:p w14:paraId="2327EB32" w14:textId="77777777" w:rsidR="00C530FD" w:rsidRPr="00C6592D" w:rsidRDefault="00C530FD">
      <w:pPr>
        <w:rPr>
          <w:ins w:id="2134" w:author="Veeresh Appasheb Ravadi (Mindtree Consulting PVT LTD)" w:date="2016-09-06T08:47:00Z"/>
          <w:rPrChange w:id="2135" w:author="Veeresh Appasheb Ravadi (Mindtree Consulting PVT LTD)" w:date="2016-09-06T09:08:00Z">
            <w:rPr>
              <w:ins w:id="2136" w:author="Veeresh Appasheb Ravadi (Mindtree Consulting PVT LTD)" w:date="2016-09-06T08:47:00Z"/>
              <w:highlight w:val="yellow"/>
            </w:rPr>
          </w:rPrChange>
        </w:rPr>
        <w:pPrChange w:id="2137" w:author="Veeresh Appasheb Ravadi (Mindtree Consulting PVT LTD)" w:date="2016-09-06T08:47:00Z">
          <w:pPr>
            <w:pStyle w:val="Heading1"/>
            <w:numPr>
              <w:ilvl w:val="1"/>
              <w:numId w:val="67"/>
            </w:numPr>
            <w:ind w:left="1098" w:hanging="720"/>
          </w:pPr>
        </w:pPrChange>
      </w:pPr>
    </w:p>
    <w:p w14:paraId="3CC9C371" w14:textId="53F0D535" w:rsidR="00C530FD" w:rsidRPr="00C6592D" w:rsidRDefault="006963F5">
      <w:pPr>
        <w:ind w:left="378"/>
        <w:rPr>
          <w:ins w:id="2138" w:author="Veeresh Appasheb Ravadi (Mindtree Consulting PVT LTD)" w:date="2016-08-29T14:46:00Z"/>
          <w:rPrChange w:id="2139" w:author="Veeresh Appasheb Ravadi (Mindtree Consulting PVT LTD)" w:date="2016-09-06T09:08:00Z">
            <w:rPr>
              <w:ins w:id="2140" w:author="Veeresh Appasheb Ravadi (Mindtree Consulting PVT LTD)" w:date="2016-08-29T14:46:00Z"/>
              <w:rFonts w:ascii="Segoe Pro" w:eastAsiaTheme="minorEastAsia" w:hAnsi="Segoe Pro" w:cstheme="minorBidi"/>
              <w:noProof/>
              <w:sz w:val="28"/>
              <w:szCs w:val="18"/>
            </w:rPr>
          </w:rPrChange>
        </w:rPr>
        <w:pPrChange w:id="2141" w:author="Veeresh Appasheb Ravadi (Mindtree Consulting PVT LTD)" w:date="2016-09-06T08:47:00Z">
          <w:pPr>
            <w:pStyle w:val="Heading1"/>
            <w:numPr>
              <w:ilvl w:val="1"/>
              <w:numId w:val="67"/>
            </w:numPr>
            <w:ind w:left="1098" w:hanging="720"/>
          </w:pPr>
        </w:pPrChange>
      </w:pPr>
      <w:ins w:id="2142" w:author="Veeresh Appasheb Ravadi (Mindtree Consulting PVT LTD)" w:date="2016-10-05T11:04:00Z">
        <w:r>
          <w:rPr>
            <w:noProof/>
          </w:rPr>
          <w:drawing>
            <wp:inline distT="0" distB="0" distL="0" distR="0" wp14:anchorId="593029EB" wp14:editId="7A524F32">
              <wp:extent cx="5419725" cy="4933950"/>
              <wp:effectExtent l="19050" t="19050" r="2857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9725" cy="4933950"/>
                      </a:xfrm>
                      <a:prstGeom prst="rect">
                        <a:avLst/>
                      </a:prstGeom>
                      <a:ln>
                        <a:solidFill>
                          <a:schemeClr val="bg1">
                            <a:lumMod val="75000"/>
                          </a:schemeClr>
                        </a:solidFill>
                      </a:ln>
                    </pic:spPr>
                  </pic:pic>
                </a:graphicData>
              </a:graphic>
            </wp:inline>
          </w:drawing>
        </w:r>
      </w:ins>
    </w:p>
    <w:p w14:paraId="095B5E55" w14:textId="09990F2C" w:rsidR="001E05AF" w:rsidRPr="00566940" w:rsidRDefault="00C530FD">
      <w:pPr>
        <w:pStyle w:val="ListParagraph"/>
        <w:numPr>
          <w:ilvl w:val="0"/>
          <w:numId w:val="69"/>
        </w:numPr>
        <w:rPr>
          <w:ins w:id="2143" w:author="Veeresh Appasheb Ravadi (Mindtree Consulting PVT LTD)" w:date="2016-09-13T10:27:00Z"/>
          <w:rPrChange w:id="2144" w:author="Veeresh Appasheb Ravadi (Mindtree Consulting PVT LTD)" w:date="2016-09-13T10:27:00Z">
            <w:rPr>
              <w:ins w:id="2145" w:author="Veeresh Appasheb Ravadi (Mindtree Consulting PVT LTD)" w:date="2016-09-13T10:27:00Z"/>
              <w:b/>
            </w:rPr>
          </w:rPrChange>
        </w:rPr>
        <w:pPrChange w:id="2146" w:author="Veeresh Appasheb Ravadi (Mindtree Consulting PVT LTD)" w:date="2016-09-06T08:48:00Z">
          <w:pPr>
            <w:pStyle w:val="Heading2"/>
            <w:numPr>
              <w:ilvl w:val="0"/>
              <w:numId w:val="61"/>
            </w:numPr>
            <w:ind w:left="738" w:hanging="360"/>
          </w:pPr>
        </w:pPrChange>
      </w:pPr>
      <w:ins w:id="2147" w:author="Veeresh Appasheb Ravadi (Mindtree Consulting PVT LTD)" w:date="2016-09-06T08:49:00Z">
        <w:r w:rsidRPr="00D55451">
          <w:t xml:space="preserve">After adding all the sites click on </w:t>
        </w:r>
        <w:r w:rsidRPr="00C6592D">
          <w:rPr>
            <w:b/>
            <w:rPrChange w:id="2148" w:author="Veeresh Appasheb Ravadi (Mindtree Consulting PVT LTD)" w:date="2016-09-06T09:08:00Z">
              <w:rPr/>
            </w:rPrChange>
          </w:rPr>
          <w:t>SAVE AS XML.</w:t>
        </w:r>
      </w:ins>
    </w:p>
    <w:p w14:paraId="3F83403A" w14:textId="77777777" w:rsidR="00566940" w:rsidRPr="00527856" w:rsidRDefault="00566940" w:rsidP="00566940">
      <w:pPr>
        <w:pStyle w:val="ListParagraph"/>
        <w:numPr>
          <w:ilvl w:val="0"/>
          <w:numId w:val="69"/>
        </w:numPr>
        <w:rPr>
          <w:ins w:id="2149" w:author="Veeresh Appasheb Ravadi (Mindtree Consulting PVT LTD)" w:date="2016-09-13T10:27:00Z"/>
        </w:rPr>
      </w:pPr>
      <w:ins w:id="2150" w:author="Veeresh Appasheb Ravadi (Mindtree Consulting PVT LTD)" w:date="2016-09-13T10:27:00Z">
        <w:r w:rsidRPr="00527856">
          <w:t xml:space="preserve">If there are existing multiple xml files, then all can be merged using the </w:t>
        </w:r>
        <w:r w:rsidRPr="00527856">
          <w:rPr>
            <w:b/>
          </w:rPr>
          <w:t>BULK ADD FROM FILE.</w:t>
        </w:r>
      </w:ins>
    </w:p>
    <w:p w14:paraId="2943BAE0" w14:textId="77777777" w:rsidR="00566940" w:rsidRDefault="00566940" w:rsidP="00566940">
      <w:pPr>
        <w:pStyle w:val="ListParagraph"/>
        <w:numPr>
          <w:ilvl w:val="0"/>
          <w:numId w:val="69"/>
        </w:numPr>
        <w:rPr>
          <w:ins w:id="2151" w:author="Veeresh Appasheb Ravadi (Mindtree Consulting PVT LTD)" w:date="2016-09-13T10:27:00Z"/>
        </w:rPr>
      </w:pPr>
      <w:ins w:id="2152" w:author="Veeresh Appasheb Ravadi (Mindtree Consulting PVT LTD)" w:date="2016-09-13T10:27:00Z">
        <w:r w:rsidRPr="00D55451">
          <w:t xml:space="preserve">Click on </w:t>
        </w:r>
        <w:r w:rsidRPr="00527856">
          <w:rPr>
            <w:b/>
          </w:rPr>
          <w:t>BULK ADD FROM FILE</w:t>
        </w:r>
        <w:r w:rsidRPr="00D55451">
          <w:t xml:space="preserve"> and select the</w:t>
        </w:r>
        <w:r w:rsidRPr="00527856">
          <w:t xml:space="preserve"> xml files to be added then SAVE.</w:t>
        </w:r>
      </w:ins>
    </w:p>
    <w:p w14:paraId="12AA0FF3" w14:textId="23FF41CD" w:rsidR="00566940" w:rsidRDefault="00566940">
      <w:pPr>
        <w:pStyle w:val="ListParagraph"/>
        <w:numPr>
          <w:ilvl w:val="0"/>
          <w:numId w:val="69"/>
        </w:numPr>
        <w:rPr>
          <w:ins w:id="2153" w:author="Veeresh Appasheb Ravadi (Mindtree Consulting PVT LTD)" w:date="2016-09-13T10:29:00Z"/>
        </w:rPr>
        <w:pPrChange w:id="2154" w:author="Veeresh Appasheb Ravadi (Mindtree Consulting PVT LTD)" w:date="2016-09-06T08:48:00Z">
          <w:pPr>
            <w:pStyle w:val="Heading2"/>
            <w:numPr>
              <w:ilvl w:val="0"/>
              <w:numId w:val="61"/>
            </w:numPr>
            <w:ind w:left="738" w:hanging="360"/>
          </w:pPr>
        </w:pPrChange>
      </w:pPr>
      <w:ins w:id="2155" w:author="Veeresh Appasheb Ravadi (Mindtree Consulting PVT LTD)" w:date="2016-09-13T10:26:00Z">
        <w:r>
          <w:rPr>
            <w:b/>
          </w:rPr>
          <w:t xml:space="preserve">Save As XML </w:t>
        </w:r>
        <w:r w:rsidRPr="00566940">
          <w:rPr>
            <w:rPrChange w:id="2156" w:author="Veeresh Appasheb Ravadi (Mindtree Consulting PVT LTD)" w:date="2016-09-13T10:26:00Z">
              <w:rPr>
                <w:b/>
              </w:rPr>
            </w:rPrChange>
          </w:rPr>
          <w:t>will</w:t>
        </w:r>
        <w:r>
          <w:t xml:space="preserve"> populate options for </w:t>
        </w:r>
      </w:ins>
      <w:ins w:id="2157" w:author="Veeresh Appasheb Ravadi (Mindtree Consulting PVT LTD)" w:date="2016-09-13T10:27:00Z">
        <w:r>
          <w:t>saving the xml with V1 schema or V2 schema.</w:t>
        </w:r>
      </w:ins>
    </w:p>
    <w:p w14:paraId="128C2892" w14:textId="6B2AF74A" w:rsidR="00566940" w:rsidRDefault="006963F5">
      <w:pPr>
        <w:ind w:left="720"/>
        <w:rPr>
          <w:ins w:id="2158" w:author="Veeresh Appasheb Ravadi (Mindtree Consulting PVT LTD)" w:date="2016-09-13T10:27:00Z"/>
        </w:rPr>
        <w:pPrChange w:id="2159" w:author="Veeresh Appasheb Ravadi (Mindtree Consulting PVT LTD)" w:date="2016-09-13T10:29:00Z">
          <w:pPr>
            <w:pStyle w:val="Heading2"/>
            <w:numPr>
              <w:ilvl w:val="0"/>
              <w:numId w:val="61"/>
            </w:numPr>
            <w:ind w:left="738" w:hanging="360"/>
          </w:pPr>
        </w:pPrChange>
      </w:pPr>
      <w:ins w:id="2160" w:author="Veeresh Appasheb Ravadi (Mindtree Consulting PVT LTD)" w:date="2016-10-05T11:05:00Z">
        <w:r>
          <w:rPr>
            <w:noProof/>
          </w:rPr>
          <w:drawing>
            <wp:inline distT="0" distB="0" distL="0" distR="0" wp14:anchorId="6A5DC4BF" wp14:editId="7D7242D4">
              <wp:extent cx="5572125" cy="2076450"/>
              <wp:effectExtent l="19050" t="19050" r="2857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2125" cy="2076450"/>
                      </a:xfrm>
                      <a:prstGeom prst="rect">
                        <a:avLst/>
                      </a:prstGeom>
                      <a:ln>
                        <a:solidFill>
                          <a:schemeClr val="bg1">
                            <a:lumMod val="75000"/>
                          </a:schemeClr>
                        </a:solidFill>
                      </a:ln>
                    </pic:spPr>
                  </pic:pic>
                </a:graphicData>
              </a:graphic>
            </wp:inline>
          </w:drawing>
        </w:r>
      </w:ins>
    </w:p>
    <w:p w14:paraId="6911BB7E" w14:textId="67026584" w:rsidR="00566940" w:rsidRDefault="00566940">
      <w:pPr>
        <w:pStyle w:val="ListParagraph"/>
        <w:numPr>
          <w:ilvl w:val="0"/>
          <w:numId w:val="69"/>
        </w:numPr>
        <w:rPr>
          <w:ins w:id="2161" w:author="Veeresh Appasheb Ravadi (Mindtree Consulting PVT LTD)" w:date="2016-09-13T10:27:00Z"/>
        </w:rPr>
        <w:pPrChange w:id="2162" w:author="Veeresh Appasheb Ravadi (Mindtree Consulting PVT LTD)" w:date="2016-09-06T08:48:00Z">
          <w:pPr>
            <w:pStyle w:val="Heading2"/>
            <w:numPr>
              <w:ilvl w:val="0"/>
              <w:numId w:val="61"/>
            </w:numPr>
            <w:ind w:left="738" w:hanging="360"/>
          </w:pPr>
        </w:pPrChange>
      </w:pPr>
      <w:ins w:id="2163" w:author="Veeresh Appasheb Ravadi (Mindtree Consulting PVT LTD)" w:date="2016-09-13T10:27:00Z">
        <w:r>
          <w:t>It will convert the bulk uploaded xml file schema from V1 to V2 and vice versa as per the requirement.</w:t>
        </w:r>
      </w:ins>
    </w:p>
    <w:p w14:paraId="4D7B1FA9" w14:textId="00C12898" w:rsidR="00C530FD" w:rsidRPr="00C6592D" w:rsidRDefault="00C530FD">
      <w:pPr>
        <w:pStyle w:val="ListParagraph"/>
        <w:numPr>
          <w:ilvl w:val="0"/>
          <w:numId w:val="69"/>
        </w:numPr>
        <w:rPr>
          <w:ins w:id="2164" w:author="Veeresh Appasheb Ravadi (Mindtree Consulting PVT LTD)" w:date="2016-09-06T09:02:00Z"/>
          <w:rPrChange w:id="2165" w:author="Veeresh Appasheb Ravadi (Mindtree Consulting PVT LTD)" w:date="2016-09-06T09:08:00Z">
            <w:rPr>
              <w:ins w:id="2166" w:author="Veeresh Appasheb Ravadi (Mindtree Consulting PVT LTD)" w:date="2016-09-06T09:02:00Z"/>
            </w:rPr>
          </w:rPrChange>
        </w:rPr>
        <w:pPrChange w:id="2167" w:author="Veeresh Appasheb Ravadi (Mindtree Consulting PVT LTD)" w:date="2016-09-06T08:48:00Z">
          <w:pPr>
            <w:pStyle w:val="Heading2"/>
            <w:numPr>
              <w:ilvl w:val="0"/>
              <w:numId w:val="61"/>
            </w:numPr>
            <w:ind w:left="738" w:hanging="360"/>
          </w:pPr>
        </w:pPrChange>
      </w:pPr>
      <w:ins w:id="2168" w:author="Veeresh Appasheb Ravadi (Mindtree Consulting PVT LTD)" w:date="2016-09-06T08:49:00Z">
        <w:r w:rsidRPr="00D55451">
          <w:t xml:space="preserve">An </w:t>
        </w:r>
        <w:r w:rsidRPr="004A4E23">
          <w:t>xml will be downloaded to</w:t>
        </w:r>
      </w:ins>
      <w:ins w:id="2169" w:author="Veeresh Appasheb Ravadi (Mindtree Consulting PVT LTD)" w:date="2016-09-06T08:50:00Z">
        <w:r w:rsidRPr="00C6592D">
          <w:rPr>
            <w:rPrChange w:id="2170" w:author="Veeresh Appasheb Ravadi (Mindtree Consulting PVT LTD)" w:date="2016-09-06T09:08:00Z">
              <w:rPr/>
            </w:rPrChange>
          </w:rPr>
          <w:t xml:space="preserve"> local machine. </w:t>
        </w:r>
      </w:ins>
      <w:ins w:id="2171" w:author="Veeresh Appasheb Ravadi (Mindtree Consulting PVT LTD)" w:date="2016-09-06T09:02:00Z">
        <w:r w:rsidR="00A40C51" w:rsidRPr="00C6592D">
          <w:rPr>
            <w:rPrChange w:id="2172" w:author="Veeresh Appasheb Ravadi (Mindtree Consulting PVT LTD)" w:date="2016-09-06T09:08:00Z">
              <w:rPr/>
            </w:rPrChange>
          </w:rPr>
          <w:t>These xml entries can be copied to Live EMIE xml.</w:t>
        </w:r>
      </w:ins>
    </w:p>
    <w:p w14:paraId="117A16B9" w14:textId="190573BD" w:rsidR="00E70FE9" w:rsidRDefault="00E70FE9">
      <w:pPr>
        <w:rPr>
          <w:ins w:id="2173" w:author="Veeresh Appasheb Ravadi (Mindtree Consulting PVT LTD)" w:date="2016-09-13T10:30:00Z"/>
        </w:rPr>
        <w:pPrChange w:id="2174" w:author="Veeresh Appasheb Ravadi (Mindtree Consulting PVT LTD)" w:date="2016-09-06T14:00:00Z">
          <w:pPr>
            <w:pStyle w:val="Heading2"/>
            <w:numPr>
              <w:ilvl w:val="0"/>
              <w:numId w:val="61"/>
            </w:numPr>
            <w:ind w:left="738" w:hanging="360"/>
          </w:pPr>
        </w:pPrChange>
      </w:pPr>
    </w:p>
    <w:p w14:paraId="6C7066AC" w14:textId="0870D381" w:rsidR="008722A0" w:rsidRDefault="008722A0" w:rsidP="008722A0">
      <w:pPr>
        <w:pStyle w:val="Heading1"/>
        <w:rPr>
          <w:ins w:id="2175" w:author="Veeresh Appasheb Ravadi (Mindtree Consulting PVT LTD)" w:date="2016-10-05T15:06:00Z"/>
        </w:rPr>
      </w:pPr>
      <w:bookmarkStart w:id="2176" w:name="_Toc463445168"/>
      <w:ins w:id="2177" w:author="Veeresh Appasheb Ravadi (Mindtree Consulting PVT LTD)" w:date="2016-10-05T15:06:00Z">
        <w:r>
          <w:t>View Site List</w:t>
        </w:r>
        <w:bookmarkEnd w:id="2176"/>
      </w:ins>
    </w:p>
    <w:p w14:paraId="6B6EAA9E" w14:textId="503F150F" w:rsidR="008722A0" w:rsidRDefault="008722A0">
      <w:pPr>
        <w:rPr>
          <w:ins w:id="2178" w:author="Veeresh Appasheb Ravadi (Mindtree Consulting PVT LTD)" w:date="2016-10-05T15:13:00Z"/>
        </w:rPr>
        <w:pPrChange w:id="2179" w:author="Veeresh Appasheb Ravadi (Mindtree Consulting PVT LTD)" w:date="2016-10-05T15:06:00Z">
          <w:pPr>
            <w:pStyle w:val="Heading1"/>
          </w:pPr>
        </w:pPrChange>
      </w:pPr>
      <w:ins w:id="2180" w:author="Veeresh Appasheb Ravadi (Mindtree Consulting PVT LTD)" w:date="2016-10-05T15:06:00Z">
        <w:r>
          <w:t>Review all the websites included in the Enterprise Mode Site List.</w:t>
        </w:r>
      </w:ins>
      <w:ins w:id="2181" w:author="Veeresh Appasheb Ravadi (Mindtree Consulting PVT LTD)" w:date="2016-10-05T15:12:00Z">
        <w:r>
          <w:t xml:space="preserve"> This list can </w:t>
        </w:r>
      </w:ins>
      <w:ins w:id="2182" w:author="Veeresh Appasheb Ravadi (Mindtree Consulting PVT LTD)" w:date="2016-10-05T15:14:00Z">
        <w:r>
          <w:t xml:space="preserve">be </w:t>
        </w:r>
      </w:ins>
      <w:ins w:id="2183" w:author="Veeresh Appasheb Ravadi (Mindtree Consulting PVT LTD)" w:date="2016-10-05T15:12:00Z">
        <w:r>
          <w:t>viewed by everyone</w:t>
        </w:r>
      </w:ins>
      <w:ins w:id="2184" w:author="Veeresh Appasheb Ravadi (Mindtree Consulting PVT LTD)" w:date="2016-10-05T15:13:00Z">
        <w:r>
          <w:t xml:space="preserve"> (Requester, Approver, EMIE Champion)</w:t>
        </w:r>
      </w:ins>
      <w:ins w:id="2185" w:author="Veeresh Appasheb Ravadi (Mindtree Consulting PVT LTD)" w:date="2016-10-05T15:12:00Z">
        <w:r>
          <w:t xml:space="preserve"> who has access to the </w:t>
        </w:r>
      </w:ins>
      <w:ins w:id="2186" w:author="Veeresh Appasheb Ravadi (Mindtree Consulting PVT LTD)" w:date="2016-10-05T15:13:00Z">
        <w:r>
          <w:t>self-service</w:t>
        </w:r>
      </w:ins>
      <w:ins w:id="2187" w:author="Veeresh Appasheb Ravadi (Mindtree Consulting PVT LTD)" w:date="2016-10-05T15:12:00Z">
        <w:r>
          <w:t xml:space="preserve"> portal.</w:t>
        </w:r>
      </w:ins>
    </w:p>
    <w:p w14:paraId="0D3F0E8B" w14:textId="1D4C8C90" w:rsidR="008722A0" w:rsidRDefault="008722A0">
      <w:pPr>
        <w:rPr>
          <w:ins w:id="2188" w:author="Veeresh Appasheb Ravadi (Mindtree Consulting PVT LTD)" w:date="2016-10-05T15:16:00Z"/>
        </w:rPr>
        <w:pPrChange w:id="2189" w:author="Veeresh Appasheb Ravadi (Mindtree Consulting PVT LTD)" w:date="2016-10-05T15:06:00Z">
          <w:pPr>
            <w:pStyle w:val="Heading1"/>
          </w:pPr>
        </w:pPrChange>
      </w:pPr>
      <w:ins w:id="2190" w:author="Veeresh Appasheb Ravadi (Mindtree Consulting PVT LTD)" w:date="2016-10-05T15:14:00Z">
        <w:r>
          <w:t xml:space="preserve">User logs into portal and navigates to </w:t>
        </w:r>
        <w:r w:rsidRPr="008722A0">
          <w:rPr>
            <w:b/>
            <w:rPrChange w:id="2191" w:author="Veeresh Appasheb Ravadi (Mindtree Consulting PVT LTD)" w:date="2016-10-05T15:14:00Z">
              <w:rPr/>
            </w:rPrChange>
          </w:rPr>
          <w:t>VIEW SITE LIST</w:t>
        </w:r>
        <w:r>
          <w:t xml:space="preserve"> page using the top menu links. All the entries present in the site list will be displayed in the following format.</w:t>
        </w:r>
      </w:ins>
    </w:p>
    <w:p w14:paraId="1CB94416" w14:textId="067AA9CB" w:rsidR="008722A0" w:rsidRDefault="008722A0">
      <w:pPr>
        <w:rPr>
          <w:ins w:id="2192" w:author="Veeresh Appasheb Ravadi (Mindtree Consulting PVT LTD)" w:date="2016-10-05T15:16:00Z"/>
        </w:rPr>
        <w:pPrChange w:id="2193" w:author="Veeresh Appasheb Ravadi (Mindtree Consulting PVT LTD)" w:date="2016-10-05T15:06:00Z">
          <w:pPr>
            <w:pStyle w:val="Heading1"/>
          </w:pPr>
        </w:pPrChange>
      </w:pPr>
    </w:p>
    <w:p w14:paraId="2AD07A09" w14:textId="6B70404A" w:rsidR="008722A0" w:rsidRPr="008722A0" w:rsidRDefault="008722A0">
      <w:pPr>
        <w:rPr>
          <w:ins w:id="2194" w:author="Veeresh Appasheb Ravadi (Mindtree Consulting PVT LTD)" w:date="2016-10-05T15:06:00Z"/>
          <w:rPrChange w:id="2195" w:author="Veeresh Appasheb Ravadi (Mindtree Consulting PVT LTD)" w:date="2016-10-05T15:06:00Z">
            <w:rPr>
              <w:ins w:id="2196" w:author="Veeresh Appasheb Ravadi (Mindtree Consulting PVT LTD)" w:date="2016-10-05T15:06:00Z"/>
            </w:rPr>
          </w:rPrChange>
        </w:rPr>
        <w:pPrChange w:id="2197" w:author="Veeresh Appasheb Ravadi (Mindtree Consulting PVT LTD)" w:date="2016-10-05T15:06:00Z">
          <w:pPr>
            <w:pStyle w:val="Heading1"/>
          </w:pPr>
        </w:pPrChange>
      </w:pPr>
      <w:ins w:id="2198" w:author="Veeresh Appasheb Ravadi (Mindtree Consulting PVT LTD)" w:date="2016-10-05T15:16:00Z">
        <w:r>
          <w:rPr>
            <w:noProof/>
          </w:rPr>
          <w:drawing>
            <wp:inline distT="0" distB="0" distL="0" distR="0" wp14:anchorId="4C5F3FA2" wp14:editId="7CB04CEC">
              <wp:extent cx="6990248" cy="3524250"/>
              <wp:effectExtent l="19050" t="19050" r="2032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92323" cy="3525296"/>
                      </a:xfrm>
                      <a:prstGeom prst="rect">
                        <a:avLst/>
                      </a:prstGeom>
                      <a:ln>
                        <a:solidFill>
                          <a:schemeClr val="bg1">
                            <a:lumMod val="75000"/>
                          </a:schemeClr>
                        </a:solidFill>
                      </a:ln>
                    </pic:spPr>
                  </pic:pic>
                </a:graphicData>
              </a:graphic>
            </wp:inline>
          </w:drawing>
        </w:r>
      </w:ins>
    </w:p>
    <w:p w14:paraId="5A39C560" w14:textId="10C3B97F" w:rsidR="00566940" w:rsidRDefault="00566940">
      <w:pPr>
        <w:rPr>
          <w:ins w:id="2199" w:author="Veeresh Appasheb Ravadi (Mindtree Consulting PVT LTD)" w:date="2016-09-06T14:00:00Z"/>
        </w:rPr>
        <w:pPrChange w:id="2200" w:author="Veeresh Appasheb Ravadi (Mindtree Consulting PVT LTD)" w:date="2016-09-06T14:00:00Z">
          <w:pPr>
            <w:pStyle w:val="Heading2"/>
            <w:numPr>
              <w:ilvl w:val="0"/>
              <w:numId w:val="61"/>
            </w:numPr>
            <w:ind w:left="738" w:hanging="360"/>
          </w:pPr>
        </w:pPrChange>
      </w:pPr>
    </w:p>
    <w:p w14:paraId="45837710" w14:textId="1B9CD42F" w:rsidR="00E70FE9" w:rsidRDefault="00E70FE9">
      <w:pPr>
        <w:pStyle w:val="Heading1"/>
        <w:rPr>
          <w:ins w:id="2201" w:author="Veeresh Appasheb Ravadi (Mindtree Consulting PVT LTD)" w:date="2016-09-16T09:26:00Z"/>
        </w:rPr>
        <w:pPrChange w:id="2202" w:author="Veeresh Appasheb Ravadi (Mindtree Consulting PVT LTD)" w:date="2016-09-06T14:00:00Z">
          <w:pPr>
            <w:pStyle w:val="Heading2"/>
            <w:numPr>
              <w:ilvl w:val="0"/>
              <w:numId w:val="61"/>
            </w:numPr>
            <w:ind w:left="738" w:hanging="360"/>
          </w:pPr>
        </w:pPrChange>
      </w:pPr>
      <w:bookmarkStart w:id="2203" w:name="_Toc463445169"/>
      <w:ins w:id="2204" w:author="Veeresh Appasheb Ravadi (Mindtree Consulting PVT LTD)" w:date="2016-09-06T14:00:00Z">
        <w:r>
          <w:t>Troubleshooting</w:t>
        </w:r>
      </w:ins>
      <w:bookmarkEnd w:id="2203"/>
    </w:p>
    <w:p w14:paraId="6A84C1A6" w14:textId="77777777" w:rsidR="00AC5C51" w:rsidRPr="004A4E23" w:rsidRDefault="00AC5C51">
      <w:pPr>
        <w:rPr>
          <w:ins w:id="2205" w:author="Veeresh Appasheb Ravadi (Mindtree Consulting PVT LTD)" w:date="2016-09-06T14:06:00Z"/>
        </w:rPr>
        <w:pPrChange w:id="2206" w:author="Veeresh Appasheb Ravadi (Mindtree Consulting PVT LTD)" w:date="2016-09-16T09:26:00Z">
          <w:pPr>
            <w:pStyle w:val="Heading2"/>
            <w:numPr>
              <w:ilvl w:val="0"/>
              <w:numId w:val="61"/>
            </w:numPr>
            <w:ind w:left="738" w:hanging="360"/>
          </w:pPr>
        </w:pPrChange>
      </w:pPr>
    </w:p>
    <w:p w14:paraId="5B0D5086" w14:textId="77777777" w:rsidR="00C56C9B" w:rsidRPr="00C56C9B" w:rsidRDefault="00C56C9B">
      <w:pPr>
        <w:pStyle w:val="ListParagraph"/>
        <w:numPr>
          <w:ilvl w:val="0"/>
          <w:numId w:val="80"/>
        </w:numPr>
        <w:rPr>
          <w:ins w:id="2207" w:author="Veeresh Appasheb Ravadi (Mindtree Consulting PVT LTD)" w:date="2016-09-16T08:57:00Z"/>
        </w:rPr>
        <w:pPrChange w:id="2208" w:author="Veeresh Appasheb Ravadi (Mindtree Consulting PVT LTD)" w:date="2016-09-16T09:26:00Z">
          <w:pPr>
            <w:pStyle w:val="ListParagraph"/>
            <w:numPr>
              <w:ilvl w:val="1"/>
              <w:numId w:val="78"/>
            </w:numPr>
            <w:ind w:left="1440"/>
          </w:pPr>
        </w:pPrChange>
      </w:pPr>
      <w:ins w:id="2209" w:author="Veeresh Appasheb Ravadi (Mindtree Consulting PVT LTD)" w:date="2016-09-16T08:57:00Z">
        <w:r w:rsidRPr="00C56C9B">
          <w:t xml:space="preserve">If XML already exists, check for if it’s syntactically correct </w:t>
        </w:r>
      </w:ins>
    </w:p>
    <w:p w14:paraId="28D7141A" w14:textId="77777777" w:rsidR="00C56C9B" w:rsidRPr="00C56C9B" w:rsidRDefault="00C56C9B">
      <w:pPr>
        <w:pStyle w:val="ListParagraph"/>
        <w:numPr>
          <w:ilvl w:val="0"/>
          <w:numId w:val="80"/>
        </w:numPr>
        <w:rPr>
          <w:ins w:id="2210" w:author="Veeresh Appasheb Ravadi (Mindtree Consulting PVT LTD)" w:date="2016-09-16T08:57:00Z"/>
        </w:rPr>
        <w:pPrChange w:id="2211" w:author="Veeresh Appasheb Ravadi (Mindtree Consulting PVT LTD)" w:date="2016-09-16T09:26:00Z">
          <w:pPr>
            <w:pStyle w:val="ListParagraph"/>
            <w:numPr>
              <w:ilvl w:val="1"/>
              <w:numId w:val="78"/>
            </w:numPr>
            <w:ind w:left="1440"/>
          </w:pPr>
        </w:pPrChange>
      </w:pPr>
      <w:ins w:id="2212" w:author="Veeresh Appasheb Ravadi (Mindtree Consulting PVT LTD)" w:date="2016-09-16T08:57:00Z">
        <w:r w:rsidRPr="00C56C9B">
          <w:t>Update/Delete operation failed, check if EMIE entry already exists in XML</w:t>
        </w:r>
      </w:ins>
    </w:p>
    <w:p w14:paraId="5E2AE0BE" w14:textId="4B638623" w:rsidR="00C56C9B" w:rsidRPr="00C56C9B" w:rsidRDefault="00C56C9B">
      <w:pPr>
        <w:pStyle w:val="ListParagraph"/>
        <w:numPr>
          <w:ilvl w:val="0"/>
          <w:numId w:val="80"/>
        </w:numPr>
        <w:rPr>
          <w:ins w:id="2213" w:author="Veeresh Appasheb Ravadi (Mindtree Consulting PVT LTD)" w:date="2016-09-16T08:57:00Z"/>
        </w:rPr>
        <w:pPrChange w:id="2214" w:author="Veeresh Appasheb Ravadi (Mindtree Consulting PVT LTD)" w:date="2016-09-16T09:26:00Z">
          <w:pPr>
            <w:pStyle w:val="ListParagraph"/>
            <w:numPr>
              <w:ilvl w:val="1"/>
              <w:numId w:val="78"/>
            </w:numPr>
            <w:ind w:left="1440"/>
          </w:pPr>
        </w:pPrChange>
      </w:pPr>
      <w:ins w:id="2215" w:author="Veeresh Appasheb Ravadi (Mindtree Consulting PVT LTD)" w:date="2016-09-16T08:57:00Z">
        <w:r w:rsidRPr="00C56C9B">
          <w:t>User is not able to Logs in, account might not have granted access, ask EMIE Champ</w:t>
        </w:r>
      </w:ins>
      <w:ins w:id="2216" w:author="Veeresh Appasheb Ravadi (Mindtree Consulting PVT LTD)" w:date="2016-09-16T09:26:00Z">
        <w:r w:rsidR="00AC5C51">
          <w:t>ion</w:t>
        </w:r>
      </w:ins>
      <w:ins w:id="2217" w:author="Veeresh Appasheb Ravadi (Mindtree Consulting PVT LTD)" w:date="2016-09-16T08:57:00Z">
        <w:r w:rsidRPr="004A4E23">
          <w:t xml:space="preserve"> to Activate your account.</w:t>
        </w:r>
      </w:ins>
    </w:p>
    <w:p w14:paraId="660C83A9" w14:textId="77777777" w:rsidR="00395781" w:rsidRPr="00395781" w:rsidRDefault="00395781">
      <w:pPr>
        <w:rPr>
          <w:ins w:id="2218" w:author="Veeresh Appasheb Ravadi (Mindtree Consulting PVT LTD)" w:date="2016-09-06T14:00:00Z"/>
          <w:rPrChange w:id="2219" w:author="Veeresh Appasheb Ravadi (Mindtree Consulting PVT LTD)" w:date="2016-09-06T14:06:00Z">
            <w:rPr>
              <w:ins w:id="2220" w:author="Veeresh Appasheb Ravadi (Mindtree Consulting PVT LTD)" w:date="2016-09-06T14:00:00Z"/>
            </w:rPr>
          </w:rPrChange>
        </w:rPr>
        <w:pPrChange w:id="2221" w:author="Veeresh Appasheb Ravadi (Mindtree Consulting PVT LTD)" w:date="2016-09-06T14:06:00Z">
          <w:pPr>
            <w:pStyle w:val="Heading2"/>
            <w:numPr>
              <w:ilvl w:val="0"/>
              <w:numId w:val="61"/>
            </w:numPr>
            <w:ind w:left="738" w:hanging="360"/>
          </w:pPr>
        </w:pPrChange>
      </w:pPr>
    </w:p>
    <w:p w14:paraId="72CEDE84" w14:textId="0BE4B937" w:rsidR="00E70FE9" w:rsidRDefault="00E70FE9">
      <w:pPr>
        <w:pStyle w:val="Heading1"/>
        <w:rPr>
          <w:ins w:id="2222" w:author="Veeresh Appasheb Ravadi (Mindtree Consulting PVT LTD)" w:date="2016-09-06T14:11:00Z"/>
        </w:rPr>
        <w:pPrChange w:id="2223" w:author="Veeresh Appasheb Ravadi (Mindtree Consulting PVT LTD)" w:date="2016-09-06T14:01:00Z">
          <w:pPr>
            <w:pStyle w:val="Heading2"/>
            <w:numPr>
              <w:ilvl w:val="0"/>
              <w:numId w:val="61"/>
            </w:numPr>
            <w:ind w:left="738" w:hanging="360"/>
          </w:pPr>
        </w:pPrChange>
      </w:pPr>
      <w:bookmarkStart w:id="2224" w:name="_Toc463445170"/>
      <w:ins w:id="2225" w:author="Veeresh Appasheb Ravadi (Mindtree Consulting PVT LTD)" w:date="2016-09-06T14:01:00Z">
        <w:r>
          <w:t xml:space="preserve">Additional </w:t>
        </w:r>
      </w:ins>
      <w:ins w:id="2226" w:author="Veeresh Appasheb Ravadi (Mindtree Consulting PVT LTD)" w:date="2016-09-06T14:04:00Z">
        <w:r>
          <w:t>Material</w:t>
        </w:r>
      </w:ins>
      <w:bookmarkEnd w:id="2224"/>
    </w:p>
    <w:p w14:paraId="60A23A4F" w14:textId="098B96C0" w:rsidR="006F4B16" w:rsidRPr="004A4E23" w:rsidRDefault="006F4B16">
      <w:pPr>
        <w:rPr>
          <w:ins w:id="2227" w:author="Veeresh Appasheb Ravadi (Mindtree Consulting PVT LTD)" w:date="2016-09-06T14:04:00Z"/>
        </w:rPr>
        <w:pPrChange w:id="2228" w:author="Veeresh Appasheb Ravadi (Mindtree Consulting PVT LTD)" w:date="2016-09-06T14:11:00Z">
          <w:pPr>
            <w:pStyle w:val="Heading2"/>
            <w:numPr>
              <w:ilvl w:val="0"/>
              <w:numId w:val="61"/>
            </w:numPr>
            <w:ind w:left="738" w:hanging="360"/>
          </w:pPr>
        </w:pPrChange>
      </w:pPr>
      <w:ins w:id="2229" w:author="Veeresh Appasheb Ravadi (Mindtree Consulting PVT LTD)" w:date="2016-09-06T14:11:00Z">
        <w:r>
          <w:t>For more information about Enterprise Mode Site List</w:t>
        </w:r>
      </w:ins>
      <w:ins w:id="2230" w:author="Veeresh Appasheb Ravadi (Mindtree Consulting PVT LTD)" w:date="2016-09-06T14:14:00Z">
        <w:r>
          <w:t>. H</w:t>
        </w:r>
      </w:ins>
      <w:ins w:id="2231" w:author="Veeresh Appasheb Ravadi (Mindtree Consulting PVT LTD)" w:date="2016-09-06T14:11:00Z">
        <w:r>
          <w:t>ow to set up enterprise mode site list for an organization</w:t>
        </w:r>
      </w:ins>
      <w:ins w:id="2232" w:author="Veeresh Appasheb Ravadi (Mindtree Consulting PVT LTD)" w:date="2016-09-06T14:14:00Z">
        <w:r>
          <w:t>?</w:t>
        </w:r>
      </w:ins>
      <w:ins w:id="2233" w:author="Veeresh Appasheb Ravadi (Mindtree Consulting PVT LTD)" w:date="2016-09-06T14:11:00Z">
        <w:r>
          <w:t xml:space="preserve"> </w:t>
        </w:r>
      </w:ins>
      <w:ins w:id="2234" w:author="Veeresh Appasheb Ravadi (Mindtree Consulting PVT LTD)" w:date="2016-09-06T14:14:00Z">
        <w:r>
          <w:t>And</w:t>
        </w:r>
      </w:ins>
      <w:ins w:id="2235" w:author="Veeresh Appasheb Ravadi (Mindtree Consulting PVT LTD)" w:date="2016-09-06T14:11:00Z">
        <w:r>
          <w:t xml:space="preserve"> </w:t>
        </w:r>
      </w:ins>
      <w:ins w:id="2236" w:author="Veeresh Appasheb Ravadi (Mindtree Consulting PVT LTD)" w:date="2016-09-06T14:13:00Z">
        <w:r>
          <w:t>how document mode and enterprise mode helps to fix the compatibility issues.</w:t>
        </w:r>
      </w:ins>
      <w:ins w:id="2237" w:author="Veeresh Appasheb Ravadi (Mindtree Consulting PVT LTD)" w:date="2016-09-06T14:14:00Z">
        <w:r>
          <w:t xml:space="preserve"> P</w:t>
        </w:r>
      </w:ins>
      <w:ins w:id="2238" w:author="Veeresh Appasheb Ravadi (Mindtree Consulting PVT LTD)" w:date="2016-09-06T14:11:00Z">
        <w:r>
          <w:t>lease refer to below reference links.</w:t>
        </w:r>
      </w:ins>
    </w:p>
    <w:p w14:paraId="654BC35A" w14:textId="28369B15" w:rsidR="00206FED" w:rsidRDefault="00206FED">
      <w:pPr>
        <w:pStyle w:val="Numberedlistparagraph"/>
        <w:rPr>
          <w:ins w:id="2239" w:author="Veeresh Appasheb Ravadi (Mindtree Consulting PVT LTD)" w:date="2016-09-06T14:05:00Z"/>
          <w:sz w:val="22"/>
          <w:szCs w:val="16"/>
        </w:rPr>
        <w:pPrChange w:id="2240" w:author="Veeresh Appasheb Ravadi (Mindtree Consulting PVT LTD)" w:date="2016-09-06T14:05:00Z">
          <w:pPr>
            <w:pStyle w:val="Heading1"/>
            <w:shd w:val="clear" w:color="auto" w:fill="FFFFFF"/>
            <w:spacing w:after="300"/>
          </w:pPr>
        </w:pPrChange>
      </w:pPr>
      <w:ins w:id="2241" w:author="Veeresh Appasheb Ravadi (Mindtree Consulting PVT LTD)" w:date="2016-09-06T14:06:00Z">
        <w:r>
          <w:rPr>
            <w:sz w:val="22"/>
            <w:szCs w:val="16"/>
          </w:rPr>
          <w:fldChar w:fldCharType="begin"/>
        </w:r>
        <w:r>
          <w:rPr>
            <w:sz w:val="22"/>
            <w:szCs w:val="16"/>
          </w:rPr>
          <w:instrText xml:space="preserve"> HYPERLINK "https://technet.microsoft.com/en-us/itpro/internet-explorer/ie11-deploy-guide/enterprise-mode-overview-for-ie11" </w:instrText>
        </w:r>
        <w:r>
          <w:rPr>
            <w:sz w:val="22"/>
            <w:szCs w:val="16"/>
          </w:rPr>
          <w:fldChar w:fldCharType="separate"/>
        </w:r>
        <w:r w:rsidRPr="00206FED">
          <w:rPr>
            <w:rStyle w:val="Hyperlink"/>
            <w:sz w:val="22"/>
            <w:szCs w:val="16"/>
            <w:rPrChange w:id="2242" w:author="Veeresh Appasheb Ravadi (Mindtree Consulting PVT LTD)" w:date="2016-09-06T14:05:00Z">
              <w:rPr/>
            </w:rPrChange>
          </w:rPr>
          <w:t>Enterprise Mode for Internet Explorer 11</w:t>
        </w:r>
        <w:r>
          <w:rPr>
            <w:sz w:val="22"/>
            <w:szCs w:val="16"/>
          </w:rPr>
          <w:fldChar w:fldCharType="end"/>
        </w:r>
      </w:ins>
    </w:p>
    <w:p w14:paraId="0CFBD54C" w14:textId="109A326F" w:rsidR="00206FED" w:rsidRDefault="00206FED">
      <w:pPr>
        <w:pStyle w:val="Numberedlistparagraph"/>
        <w:rPr>
          <w:ins w:id="2243" w:author="Veeresh Appasheb Ravadi (Mindtree Consulting PVT LTD)" w:date="2016-09-06T14:15:00Z"/>
          <w:sz w:val="22"/>
          <w:szCs w:val="16"/>
        </w:rPr>
        <w:pPrChange w:id="2244" w:author="Veeresh Appasheb Ravadi (Mindtree Consulting PVT LTD)" w:date="2016-09-06T14:05:00Z">
          <w:pPr>
            <w:pStyle w:val="Heading1"/>
            <w:shd w:val="clear" w:color="auto" w:fill="FFFFFF"/>
            <w:spacing w:after="300"/>
          </w:pPr>
        </w:pPrChange>
      </w:pPr>
      <w:ins w:id="2245" w:author="Veeresh Appasheb Ravadi (Mindtree Consulting PVT LTD)" w:date="2016-09-06T14:06:00Z">
        <w:r>
          <w:rPr>
            <w:sz w:val="22"/>
            <w:szCs w:val="16"/>
          </w:rPr>
          <w:fldChar w:fldCharType="begin"/>
        </w:r>
        <w:r>
          <w:rPr>
            <w:sz w:val="22"/>
            <w:szCs w:val="16"/>
          </w:rPr>
          <w:instrText xml:space="preserve"> HYPERLINK "https://technet.microsoft.com/en-us/itpro/internet-explorer/ie11-deploy-guide/turn-on-enterprise-mode-and-use-a-site-list" </w:instrText>
        </w:r>
        <w:r>
          <w:rPr>
            <w:sz w:val="22"/>
            <w:szCs w:val="16"/>
          </w:rPr>
          <w:fldChar w:fldCharType="separate"/>
        </w:r>
        <w:r w:rsidRPr="00206FED">
          <w:rPr>
            <w:rStyle w:val="Hyperlink"/>
            <w:sz w:val="22"/>
            <w:szCs w:val="16"/>
            <w:rPrChange w:id="2246" w:author="Veeresh Appasheb Ravadi (Mindtree Consulting PVT LTD)" w:date="2016-09-06T14:05:00Z">
              <w:rPr>
                <w:rFonts w:ascii="Segoe UI" w:hAnsi="Segoe UI" w:cs="Segoe UI"/>
                <w:b/>
                <w:bCs/>
                <w:color w:val="333333"/>
                <w:sz w:val="51"/>
                <w:szCs w:val="51"/>
              </w:rPr>
            </w:rPrChange>
          </w:rPr>
          <w:t>Turn on Enterprise Mode and use a site list</w:t>
        </w:r>
        <w:r>
          <w:rPr>
            <w:sz w:val="22"/>
            <w:szCs w:val="16"/>
          </w:rPr>
          <w:fldChar w:fldCharType="end"/>
        </w:r>
      </w:ins>
    </w:p>
    <w:p w14:paraId="555660A4" w14:textId="15052D84" w:rsidR="006F4B16" w:rsidRPr="006F4B16" w:rsidRDefault="006F4B16">
      <w:pPr>
        <w:ind w:left="360"/>
        <w:rPr>
          <w:ins w:id="2247" w:author="Veeresh Appasheb Ravadi (Mindtree Consulting PVT LTD)" w:date="2016-09-06T14:15:00Z"/>
          <w:rPrChange w:id="2248" w:author="Veeresh Appasheb Ravadi (Mindtree Consulting PVT LTD)" w:date="2016-09-06T14:16:00Z">
            <w:rPr>
              <w:ins w:id="2249" w:author="Veeresh Appasheb Ravadi (Mindtree Consulting PVT LTD)" w:date="2016-09-06T14:15:00Z"/>
              <w:rFonts w:ascii="Segoe UI" w:hAnsi="Segoe UI" w:cs="Segoe UI"/>
              <w:color w:val="333333"/>
              <w:sz w:val="51"/>
              <w:szCs w:val="51"/>
            </w:rPr>
          </w:rPrChange>
        </w:rPr>
        <w:pPrChange w:id="2250" w:author="Veeresh Appasheb Ravadi (Mindtree Consulting PVT LTD)" w:date="2016-09-06T14:16:00Z">
          <w:pPr>
            <w:pStyle w:val="Heading1"/>
            <w:shd w:val="clear" w:color="auto" w:fill="FFFFFF"/>
            <w:spacing w:after="300"/>
          </w:pPr>
        </w:pPrChange>
      </w:pPr>
      <w:ins w:id="2251" w:author="Veeresh Appasheb Ravadi (Mindtree Consulting PVT LTD)" w:date="2016-09-06T14:16:00Z">
        <w:r>
          <w:fldChar w:fldCharType="begin"/>
        </w:r>
        <w:r>
          <w:instrText xml:space="preserve"> HYPERLINK "https://technet.microsoft.com/en-us/itpro/internet-explorer/ie11-deploy-guide/fix-compat-issues-with-doc-modes-and-enterprise-mode-site-list" </w:instrText>
        </w:r>
        <w:r>
          <w:fldChar w:fldCharType="separate"/>
        </w:r>
        <w:r w:rsidRPr="006F4B16">
          <w:rPr>
            <w:rStyle w:val="Hyperlink"/>
            <w:rPrChange w:id="2252" w:author="Veeresh Appasheb Ravadi (Mindtree Consulting PVT LTD)" w:date="2016-09-06T14:16:00Z">
              <w:rPr>
                <w:rFonts w:ascii="Segoe UI" w:hAnsi="Segoe UI" w:cs="Segoe UI"/>
                <w:b/>
                <w:bCs/>
                <w:color w:val="333333"/>
                <w:sz w:val="51"/>
                <w:szCs w:val="51"/>
              </w:rPr>
            </w:rPrChange>
          </w:rPr>
          <w:t>Fix web compatibility issues using document modes and the Enterprise Mode site list</w:t>
        </w:r>
        <w:r>
          <w:fldChar w:fldCharType="end"/>
        </w:r>
      </w:ins>
    </w:p>
    <w:p w14:paraId="068D8DBE" w14:textId="77777777" w:rsidR="006F4B16" w:rsidRPr="00206FED" w:rsidRDefault="006F4B16">
      <w:pPr>
        <w:pStyle w:val="Numberedlistparagraph"/>
        <w:rPr>
          <w:ins w:id="2253" w:author="Veeresh Appasheb Ravadi (Mindtree Consulting PVT LTD)" w:date="2016-09-06T14:05:00Z"/>
          <w:sz w:val="22"/>
          <w:szCs w:val="16"/>
          <w:rPrChange w:id="2254" w:author="Veeresh Appasheb Ravadi (Mindtree Consulting PVT LTD)" w:date="2016-09-06T14:05:00Z">
            <w:rPr>
              <w:ins w:id="2255" w:author="Veeresh Appasheb Ravadi (Mindtree Consulting PVT LTD)" w:date="2016-09-06T14:05:00Z"/>
              <w:rFonts w:ascii="Segoe UI" w:hAnsi="Segoe UI" w:cs="Segoe UI"/>
              <w:color w:val="333333"/>
              <w:sz w:val="51"/>
              <w:szCs w:val="51"/>
            </w:rPr>
          </w:rPrChange>
        </w:rPr>
        <w:pPrChange w:id="2256" w:author="Veeresh Appasheb Ravadi (Mindtree Consulting PVT LTD)" w:date="2016-09-06T14:05:00Z">
          <w:pPr>
            <w:pStyle w:val="Heading1"/>
            <w:shd w:val="clear" w:color="auto" w:fill="FFFFFF"/>
            <w:spacing w:after="300"/>
          </w:pPr>
        </w:pPrChange>
      </w:pPr>
    </w:p>
    <w:p w14:paraId="7C9023A5" w14:textId="77777777" w:rsidR="00206FED" w:rsidRPr="00206FED" w:rsidRDefault="00206FED">
      <w:pPr>
        <w:pStyle w:val="Numberedlistparagraph"/>
        <w:rPr>
          <w:ins w:id="2257" w:author="Veeresh Appasheb Ravadi (Mindtree Consulting PVT LTD)" w:date="2016-09-06T14:04:00Z"/>
          <w:sz w:val="22"/>
          <w:szCs w:val="16"/>
          <w:rPrChange w:id="2258" w:author="Veeresh Appasheb Ravadi (Mindtree Consulting PVT LTD)" w:date="2016-09-06T14:05:00Z">
            <w:rPr>
              <w:ins w:id="2259" w:author="Veeresh Appasheb Ravadi (Mindtree Consulting PVT LTD)" w:date="2016-09-06T14:04:00Z"/>
            </w:rPr>
          </w:rPrChange>
        </w:rPr>
        <w:pPrChange w:id="2260" w:author="Veeresh Appasheb Ravadi (Mindtree Consulting PVT LTD)" w:date="2016-09-06T14:05:00Z">
          <w:pPr>
            <w:pStyle w:val="Heading1"/>
            <w:shd w:val="clear" w:color="auto" w:fill="FFFFFF"/>
            <w:spacing w:after="300"/>
          </w:pPr>
        </w:pPrChange>
      </w:pPr>
    </w:p>
    <w:p w14:paraId="6A037FB3" w14:textId="3F3F3D64" w:rsidR="00FB0B7D" w:rsidRPr="004A4E23" w:rsidDel="00B9583D" w:rsidRDefault="00FB0B7D">
      <w:pPr>
        <w:pStyle w:val="Heading2"/>
        <w:numPr>
          <w:ilvl w:val="0"/>
          <w:numId w:val="0"/>
        </w:numPr>
        <w:ind w:left="3042" w:hanging="432"/>
        <w:rPr>
          <w:ins w:id="2261" w:author="Zbigniew Kukowski" w:date="2016-06-14T16:37:00Z"/>
          <w:del w:id="2262" w:author="Veeresh Appasheb Ravadi (Mindtree Consulting PVT LTD)" w:date="2016-09-12T15:24:00Z"/>
          <w:rFonts w:ascii="Segoe Pro Display" w:eastAsiaTheme="majorEastAsia" w:hAnsi="Segoe Pro Display" w:cstheme="majorBidi"/>
          <w:sz w:val="32"/>
          <w:szCs w:val="32"/>
        </w:rPr>
        <w:pPrChange w:id="2263" w:author="Veeresh Appasheb Ravadi (Mindtree Consulting PVT LTD)" w:date="2016-08-29T12:25:00Z">
          <w:pPr/>
        </w:pPrChange>
      </w:pPr>
      <w:ins w:id="2264" w:author="Zbigniew Kukowski" w:date="2016-06-14T16:37:00Z">
        <w:del w:id="2265" w:author="Veeresh Appasheb Ravadi (Mindtree Consulting PVT LTD)" w:date="2016-09-12T15:24:00Z">
          <w:r w:rsidRPr="00D55451" w:rsidDel="00B9583D">
            <w:rPr>
              <w:rFonts w:ascii="Segoe Pro Display" w:eastAsiaTheme="majorEastAsia" w:hAnsi="Segoe Pro Display" w:cstheme="majorBidi"/>
              <w:sz w:val="32"/>
              <w:szCs w:val="32"/>
            </w:rPr>
            <w:delText>33</w:delText>
          </w:r>
          <w:bookmarkStart w:id="2266" w:name="_Toc460942545"/>
          <w:bookmarkStart w:id="2267" w:name="_Toc461456512"/>
          <w:bookmarkEnd w:id="2266"/>
          <w:bookmarkEnd w:id="2267"/>
        </w:del>
      </w:ins>
    </w:p>
    <w:p w14:paraId="7F75A0E4" w14:textId="70E34EF5" w:rsidR="00FB0B7D" w:rsidRPr="00C6592D" w:rsidDel="00B9583D" w:rsidRDefault="00FB0B7D">
      <w:pPr>
        <w:pStyle w:val="Heading2"/>
        <w:numPr>
          <w:ilvl w:val="0"/>
          <w:numId w:val="0"/>
        </w:numPr>
        <w:ind w:left="3042" w:hanging="432"/>
        <w:rPr>
          <w:del w:id="2268" w:author="Veeresh Appasheb Ravadi (Mindtree Consulting PVT LTD)" w:date="2016-09-12T15:24:00Z"/>
          <w:rFonts w:ascii="Segoe Pro Display" w:eastAsiaTheme="majorEastAsia" w:hAnsi="Segoe Pro Display" w:cstheme="majorBidi"/>
          <w:sz w:val="32"/>
          <w:szCs w:val="32"/>
          <w:rPrChange w:id="2269" w:author="Veeresh Appasheb Ravadi (Mindtree Consulting PVT LTD)" w:date="2016-09-06T09:08:00Z">
            <w:rPr>
              <w:del w:id="2270" w:author="Veeresh Appasheb Ravadi (Mindtree Consulting PVT LTD)" w:date="2016-09-12T15:24:00Z"/>
            </w:rPr>
          </w:rPrChange>
        </w:rPr>
        <w:pPrChange w:id="2271" w:author="Veeresh Appasheb Ravadi (Mindtree Consulting PVT LTD)" w:date="2016-08-29T12:25:00Z">
          <w:pPr/>
        </w:pPrChange>
      </w:pPr>
      <w:ins w:id="2272" w:author="Zbigniew Kukowski" w:date="2016-06-14T16:37:00Z">
        <w:del w:id="2273" w:author="Veeresh Appasheb Ravadi (Mindtree Consulting PVT LTD)" w:date="2016-09-12T15:24:00Z">
          <w:r w:rsidRPr="00C6592D" w:rsidDel="00B9583D">
            <w:rPr>
              <w:rFonts w:ascii="Segoe Pro Display" w:eastAsiaTheme="majorEastAsia" w:hAnsi="Segoe Pro Display" w:cstheme="majorBidi"/>
              <w:sz w:val="32"/>
              <w:szCs w:val="32"/>
              <w:rPrChange w:id="2274" w:author="Veeresh Appasheb Ravadi (Mindtree Consulting PVT LTD)" w:date="2016-09-06T09:08:00Z">
                <w:rPr>
                  <w:rFonts w:ascii="Segoe Pro Display" w:eastAsiaTheme="majorEastAsia" w:hAnsi="Segoe Pro Display" w:cstheme="majorBidi"/>
                  <w:sz w:val="32"/>
                  <w:szCs w:val="32"/>
                </w:rPr>
              </w:rPrChange>
            </w:rPr>
            <w:delText>44</w:delText>
          </w:r>
        </w:del>
      </w:ins>
      <w:bookmarkStart w:id="2275" w:name="_Toc460942546"/>
      <w:bookmarkStart w:id="2276" w:name="_Toc461456513"/>
      <w:bookmarkEnd w:id="2275"/>
      <w:bookmarkEnd w:id="2276"/>
    </w:p>
    <w:p w14:paraId="65D51730" w14:textId="1F753528" w:rsidR="005026E2" w:rsidRPr="00C6592D" w:rsidDel="00B9583D" w:rsidRDefault="009C0CD5">
      <w:pPr>
        <w:pStyle w:val="Heading2"/>
        <w:rPr>
          <w:del w:id="2277" w:author="Veeresh Appasheb Ravadi (Mindtree Consulting PVT LTD)" w:date="2016-09-12T15:24:00Z"/>
          <w:rPrChange w:id="2278" w:author="Veeresh Appasheb Ravadi (Mindtree Consulting PVT LTD)" w:date="2016-09-06T09:08:00Z">
            <w:rPr>
              <w:del w:id="2279" w:author="Veeresh Appasheb Ravadi (Mindtree Consulting PVT LTD)" w:date="2016-09-12T15:24:00Z"/>
            </w:rPr>
          </w:rPrChange>
        </w:rPr>
        <w:pPrChange w:id="2280" w:author="Veeresh Appasheb Ravadi (Mindtree Consulting PVT LTD)" w:date="2016-08-29T12:25:00Z">
          <w:pPr>
            <w:pStyle w:val="TAPNumberedProcedure1"/>
          </w:pPr>
        </w:pPrChange>
      </w:pPr>
      <w:ins w:id="2281" w:author="Anup Manandhar" w:date="2016-05-17T15:03:00Z">
        <w:del w:id="2282" w:author="Veeresh Appasheb Ravadi (Mindtree Consulting PVT LTD)" w:date="2016-09-12T15:24:00Z">
          <w:r w:rsidRPr="00D55451" w:rsidDel="00B9583D">
            <w:delText>On the Desktop, e</w:delText>
          </w:r>
        </w:del>
      </w:ins>
      <w:ins w:id="2283" w:author="Anup Manandhar" w:date="2016-05-17T15:02:00Z">
        <w:del w:id="2284" w:author="Veeresh Appasheb Ravadi (Mindtree Consulting PVT LTD)" w:date="2016-09-12T15:24:00Z">
          <w:r w:rsidRPr="004A4E23" w:rsidDel="00B9583D">
            <w:delText>nroll into Device Management</w:delText>
          </w:r>
        </w:del>
      </w:ins>
      <w:ins w:id="2285" w:author="Anup Manandhar" w:date="2016-05-17T15:03:00Z">
        <w:del w:id="2286" w:author="Veeresh Appasheb Ravadi (Mindtree Consulting PVT LTD)" w:date="2016-09-12T15:24:00Z">
          <w:r w:rsidRPr="00C6592D" w:rsidDel="00B9583D">
            <w:rPr>
              <w:rPrChange w:id="2287" w:author="Veeresh Appasheb Ravadi (Mindtree Consulting PVT LTD)" w:date="2016-09-06T09:08:00Z">
                <w:rPr/>
              </w:rPrChange>
            </w:rPr>
            <w:delText xml:space="preserve"> by doing a workplace join</w:delText>
          </w:r>
        </w:del>
      </w:ins>
      <w:ins w:id="2288" w:author="Anup Manandhar" w:date="2016-05-17T15:09:00Z">
        <w:del w:id="2289" w:author="Veeresh Appasheb Ravadi (Mindtree Consulting PVT LTD)" w:date="2016-09-12T15:24:00Z">
          <w:r w:rsidR="00A61A5B" w:rsidRPr="00C6592D" w:rsidDel="00B9583D">
            <w:rPr>
              <w:rPrChange w:id="2290" w:author="Veeresh Appasheb Ravadi (Mindtree Consulting PVT LTD)" w:date="2016-09-06T09:08:00Z">
                <w:rPr/>
              </w:rPrChange>
            </w:rPr>
            <w:delText xml:space="preserve"> (e.g. </w:delText>
          </w:r>
          <w:r w:rsidR="000115CC" w:rsidRPr="00C6592D" w:rsidDel="00B9583D">
            <w:rPr>
              <w:rPrChange w:id="2291" w:author="Veeresh Appasheb Ravadi (Mindtree Consulting PVT LTD)" w:date="2016-09-06T09:08:00Z">
                <w:rPr/>
              </w:rPrChange>
            </w:rPr>
            <w:delText>to a</w:delText>
          </w:r>
        </w:del>
      </w:ins>
      <w:ins w:id="2292" w:author="Anup Manandhar" w:date="2016-05-17T17:36:00Z">
        <w:del w:id="2293" w:author="Veeresh Appasheb Ravadi (Mindtree Consulting PVT LTD)" w:date="2016-09-12T15:24:00Z">
          <w:r w:rsidR="000115CC" w:rsidRPr="00C6592D" w:rsidDel="00B9583D">
            <w:rPr>
              <w:rPrChange w:id="2294" w:author="Veeresh Appasheb Ravadi (Mindtree Consulting PVT LTD)" w:date="2016-09-06T09:08:00Z">
                <w:rPr/>
              </w:rPrChange>
            </w:rPr>
            <w:delText xml:space="preserve"> </w:delText>
          </w:r>
        </w:del>
      </w:ins>
      <w:ins w:id="2295" w:author="Anup Manandhar" w:date="2016-05-17T15:09:00Z">
        <w:del w:id="2296" w:author="Veeresh Appasheb Ravadi (Mindtree Consulting PVT LTD)" w:date="2016-09-12T15:24:00Z">
          <w:r w:rsidR="00A61A5B" w:rsidRPr="00C6592D" w:rsidDel="00B9583D">
            <w:rPr>
              <w:rPrChange w:id="2297" w:author="Veeresh Appasheb Ravadi (Mindtree Consulting PVT LTD)" w:date="2016-09-06T09:08:00Z">
                <w:rPr/>
              </w:rPrChange>
            </w:rPr>
            <w:delText>Microsoft Intune tenant)</w:delText>
          </w:r>
        </w:del>
      </w:ins>
      <w:ins w:id="2298" w:author="Anup Manandhar" w:date="2016-05-17T15:03:00Z">
        <w:del w:id="2299" w:author="Veeresh Appasheb Ravadi (Mindtree Consulting PVT LTD)" w:date="2016-09-12T15:24:00Z">
          <w:r w:rsidRPr="00C6592D" w:rsidDel="00B9583D">
            <w:rPr>
              <w:rPrChange w:id="2300" w:author="Veeresh Appasheb Ravadi (Mindtree Consulting PVT LTD)" w:date="2016-09-06T09:08:00Z">
                <w:rPr/>
              </w:rPrChange>
            </w:rPr>
            <w:delText xml:space="preserve">. </w:delText>
          </w:r>
        </w:del>
      </w:ins>
      <w:ins w:id="2301" w:author="Anup Manandhar" w:date="2016-05-17T15:09:00Z">
        <w:del w:id="2302" w:author="Veeresh Appasheb Ravadi (Mindtree Consulting PVT LTD)" w:date="2016-09-12T15:24:00Z">
          <w:r w:rsidR="00A61A5B" w:rsidRPr="00C6592D" w:rsidDel="00B9583D">
            <w:rPr>
              <w:rPrChange w:id="2303" w:author="Veeresh Appasheb Ravadi (Mindtree Consulting PVT LTD)" w:date="2016-09-06T09:08:00Z">
                <w:rPr/>
              </w:rPrChange>
            </w:rPr>
            <w:delText>Once</w:delText>
          </w:r>
        </w:del>
      </w:ins>
      <w:ins w:id="2304" w:author="Anup Manandhar" w:date="2016-05-17T15:03:00Z">
        <w:del w:id="2305" w:author="Veeresh Appasheb Ravadi (Mindtree Consulting PVT LTD)" w:date="2016-09-12T15:24:00Z">
          <w:r w:rsidRPr="00C6592D" w:rsidDel="00B9583D">
            <w:rPr>
              <w:rPrChange w:id="2306" w:author="Veeresh Appasheb Ravadi (Mindtree Consulting PVT LTD)" w:date="2016-09-06T09:08:00Z">
                <w:rPr/>
              </w:rPrChange>
            </w:rPr>
            <w:delText xml:space="preserve"> workplace join is performed, the MDM server </w:delText>
          </w:r>
        </w:del>
      </w:ins>
      <w:ins w:id="2307" w:author="Anup Manandhar" w:date="2016-05-17T15:04:00Z">
        <w:del w:id="2308" w:author="Veeresh Appasheb Ravadi (Mindtree Consulting PVT LTD)" w:date="2016-09-12T15:24:00Z">
          <w:r w:rsidRPr="00C6592D" w:rsidDel="00B9583D">
            <w:rPr>
              <w:rPrChange w:id="2309" w:author="Veeresh Appasheb Ravadi (Mindtree Consulting PVT LTD)" w:date="2016-09-06T09:08:00Z">
                <w:rPr/>
              </w:rPrChange>
            </w:rPr>
            <w:delText>can</w:delText>
          </w:r>
        </w:del>
      </w:ins>
      <w:ins w:id="2310" w:author="Anup Manandhar" w:date="2016-05-17T15:03:00Z">
        <w:del w:id="2311" w:author="Veeresh Appasheb Ravadi (Mindtree Consulting PVT LTD)" w:date="2016-09-12T15:24:00Z">
          <w:r w:rsidRPr="00C6592D" w:rsidDel="00B9583D">
            <w:rPr>
              <w:rPrChange w:id="2312" w:author="Veeresh Appasheb Ravadi (Mindtree Consulting PVT LTD)" w:date="2016-09-06T09:08:00Z">
                <w:rPr/>
              </w:rPrChange>
            </w:rPr>
            <w:delText xml:space="preserve"> push </w:delText>
          </w:r>
        </w:del>
      </w:ins>
      <w:ins w:id="2313" w:author="Anup Manandhar" w:date="2016-05-17T15:04:00Z">
        <w:del w:id="2314" w:author="Veeresh Appasheb Ravadi (Mindtree Consulting PVT LTD)" w:date="2016-09-12T15:24:00Z">
          <w:r w:rsidRPr="00C6592D" w:rsidDel="00B9583D">
            <w:rPr>
              <w:rPrChange w:id="2315" w:author="Veeresh Appasheb Ravadi (Mindtree Consulting PVT LTD)" w:date="2016-09-06T09:08:00Z">
                <w:rPr/>
              </w:rPrChange>
            </w:rPr>
            <w:delText>policy and apps to the client device.</w:delText>
          </w:r>
        </w:del>
      </w:ins>
      <w:del w:id="2316" w:author="Veeresh Appasheb Ravadi (Mindtree Consulting PVT LTD)" w:date="2016-09-12T15:24:00Z">
        <w:r w:rsidR="005026E2" w:rsidRPr="00C6592D" w:rsidDel="00B9583D">
          <w:rPr>
            <w:rPrChange w:id="2317" w:author="Veeresh Appasheb Ravadi (Mindtree Consulting PVT LTD)" w:date="2016-09-06T09:08:00Z">
              <w:rPr/>
            </w:rPrChange>
          </w:rPr>
          <w:delText>Activity 1</w:delText>
        </w:r>
        <w:r w:rsidR="00E91B44" w:rsidRPr="00C6592D" w:rsidDel="00B9583D">
          <w:rPr>
            <w:rPrChange w:id="2318" w:author="Veeresh Appasheb Ravadi (Mindtree Consulting PVT LTD)" w:date="2016-09-06T09:08:00Z">
              <w:rPr/>
            </w:rPrChange>
          </w:rPr>
          <w:delText xml:space="preserve"> – &lt;outcome of the activity&gt;</w:delText>
        </w:r>
        <w:bookmarkStart w:id="2319" w:name="_Toc460942547"/>
        <w:bookmarkStart w:id="2320" w:name="_Toc461456514"/>
        <w:bookmarkEnd w:id="2319"/>
        <w:bookmarkEnd w:id="2320"/>
      </w:del>
    </w:p>
    <w:p w14:paraId="3D946A74" w14:textId="20BB80A8" w:rsidR="00A61A5B" w:rsidRPr="00C6592D" w:rsidDel="00B9583D" w:rsidRDefault="009C0CD5">
      <w:pPr>
        <w:pStyle w:val="Heading2"/>
        <w:rPr>
          <w:ins w:id="2321" w:author="Anup Manandhar" w:date="2016-05-17T15:07:00Z"/>
          <w:del w:id="2322" w:author="Veeresh Appasheb Ravadi (Mindtree Consulting PVT LTD)" w:date="2016-09-12T15:24:00Z"/>
          <w:rPrChange w:id="2323" w:author="Veeresh Appasheb Ravadi (Mindtree Consulting PVT LTD)" w:date="2016-09-06T09:08:00Z">
            <w:rPr>
              <w:ins w:id="2324" w:author="Anup Manandhar" w:date="2016-05-17T15:07:00Z"/>
              <w:del w:id="2325" w:author="Veeresh Appasheb Ravadi (Mindtree Consulting PVT LTD)" w:date="2016-09-12T15:24:00Z"/>
            </w:rPr>
          </w:rPrChange>
        </w:rPr>
        <w:pPrChange w:id="2326" w:author="Veeresh Appasheb Ravadi (Mindtree Consulting PVT LTD)" w:date="2016-08-29T12:25:00Z">
          <w:pPr>
            <w:pStyle w:val="TAPNumberedProcedure1"/>
          </w:pPr>
        </w:pPrChange>
      </w:pPr>
      <w:ins w:id="2327" w:author="Anup Manandhar" w:date="2016-05-17T15:04:00Z">
        <w:del w:id="2328" w:author="Veeresh Appasheb Ravadi (Mindtree Consulting PVT LTD)" w:date="2016-09-12T15:24:00Z">
          <w:r w:rsidRPr="00C6592D" w:rsidDel="00B9583D">
            <w:rPr>
              <w:rPrChange w:id="2329" w:author="Veeresh Appasheb Ravadi (Mindtree Consulting PVT LTD)" w:date="2016-09-06T09:08:00Z">
                <w:rPr/>
              </w:rPrChange>
            </w:rPr>
            <w:delText xml:space="preserve">On the </w:delText>
          </w:r>
        </w:del>
      </w:ins>
      <w:ins w:id="2330" w:author="Anup Manandhar" w:date="2016-05-17T15:05:00Z">
        <w:del w:id="2331" w:author="Veeresh Appasheb Ravadi (Mindtree Consulting PVT LTD)" w:date="2016-09-12T15:24:00Z">
          <w:r w:rsidRPr="00C6592D" w:rsidDel="00B9583D">
            <w:rPr>
              <w:rPrChange w:id="2332" w:author="Veeresh Appasheb Ravadi (Mindtree Consulting PVT LTD)" w:date="2016-09-06T09:08:00Z">
                <w:rPr/>
              </w:rPrChange>
            </w:rPr>
            <w:delText>Desktop, join the device to Azure Active Directory</w:delText>
          </w:r>
        </w:del>
      </w:ins>
      <w:ins w:id="2333" w:author="Anup Manandhar" w:date="2016-05-17T15:11:00Z">
        <w:del w:id="2334" w:author="Veeresh Appasheb Ravadi (Mindtree Consulting PVT LTD)" w:date="2016-09-12T15:24:00Z">
          <w:r w:rsidR="0085082B" w:rsidRPr="00C6592D" w:rsidDel="00B9583D">
            <w:rPr>
              <w:rPrChange w:id="2335" w:author="Veeresh Appasheb Ravadi (Mindtree Consulting PVT LTD)" w:date="2016-09-06T09:08:00Z">
                <w:rPr/>
              </w:rPrChange>
            </w:rPr>
            <w:delText xml:space="preserve"> during OOBE or from Settings App</w:delText>
          </w:r>
        </w:del>
      </w:ins>
      <w:ins w:id="2336" w:author="Anup Manandhar" w:date="2016-05-17T15:05:00Z">
        <w:del w:id="2337" w:author="Veeresh Appasheb Ravadi (Mindtree Consulting PVT LTD)" w:date="2016-09-12T15:24:00Z">
          <w:r w:rsidRPr="00C6592D" w:rsidDel="00B9583D">
            <w:rPr>
              <w:rPrChange w:id="2338" w:author="Veeresh Appasheb Ravadi (Mindtree Consulting PVT LTD)" w:date="2016-09-06T09:08:00Z">
                <w:rPr/>
              </w:rPrChange>
            </w:rPr>
            <w:delText>.</w:delText>
          </w:r>
        </w:del>
      </w:ins>
      <w:ins w:id="2339" w:author="Anup Manandhar" w:date="2016-05-17T15:09:00Z">
        <w:del w:id="2340" w:author="Veeresh Appasheb Ravadi (Mindtree Consulting PVT LTD)" w:date="2016-09-12T15:24:00Z">
          <w:r w:rsidR="008E76CD" w:rsidRPr="00C6592D" w:rsidDel="00B9583D">
            <w:rPr>
              <w:rPrChange w:id="2341" w:author="Veeresh Appasheb Ravadi (Mindtree Consulting PVT LTD)" w:date="2016-09-06T09:08:00Z">
                <w:rPr/>
              </w:rPrChange>
            </w:rPr>
            <w:delText xml:space="preserve"> This will automatically </w:delText>
          </w:r>
        </w:del>
      </w:ins>
      <w:ins w:id="2342" w:author="Anup Manandhar" w:date="2016-05-17T15:10:00Z">
        <w:del w:id="2343" w:author="Veeresh Appasheb Ravadi (Mindtree Consulting PVT LTD)" w:date="2016-09-12T15:24:00Z">
          <w:r w:rsidR="008E76CD" w:rsidRPr="00C6592D" w:rsidDel="00B9583D">
            <w:rPr>
              <w:rPrChange w:id="2344" w:author="Veeresh Appasheb Ravadi (Mindtree Consulting PVT LTD)" w:date="2016-09-06T09:08:00Z">
                <w:rPr/>
              </w:rPrChange>
            </w:rPr>
            <w:delText>enroll you into MDM.</w:delText>
          </w:r>
        </w:del>
      </w:ins>
      <w:bookmarkStart w:id="2345" w:name="_Toc460942548"/>
      <w:bookmarkStart w:id="2346" w:name="_Toc461456515"/>
      <w:bookmarkEnd w:id="2345"/>
      <w:bookmarkEnd w:id="2346"/>
    </w:p>
    <w:p w14:paraId="5CCB7543" w14:textId="1A1F7A62" w:rsidR="00A61A5B" w:rsidRPr="00C6592D" w:rsidDel="00B9583D" w:rsidRDefault="00A61A5B">
      <w:pPr>
        <w:pStyle w:val="Heading2"/>
        <w:rPr>
          <w:ins w:id="2347" w:author="Anup Manandhar" w:date="2016-05-17T15:08:00Z"/>
          <w:del w:id="2348" w:author="Veeresh Appasheb Ravadi (Mindtree Consulting PVT LTD)" w:date="2016-09-12T15:24:00Z"/>
          <w:rPrChange w:id="2349" w:author="Veeresh Appasheb Ravadi (Mindtree Consulting PVT LTD)" w:date="2016-09-06T09:08:00Z">
            <w:rPr>
              <w:ins w:id="2350" w:author="Anup Manandhar" w:date="2016-05-17T15:08:00Z"/>
              <w:del w:id="2351" w:author="Veeresh Appasheb Ravadi (Mindtree Consulting PVT LTD)" w:date="2016-09-12T15:24:00Z"/>
            </w:rPr>
          </w:rPrChange>
        </w:rPr>
        <w:pPrChange w:id="2352" w:author="Veeresh Appasheb Ravadi (Mindtree Consulting PVT LTD)" w:date="2016-08-29T12:25:00Z">
          <w:pPr>
            <w:pStyle w:val="TAPNumberedProcedure1"/>
          </w:pPr>
        </w:pPrChange>
      </w:pPr>
      <w:ins w:id="2353" w:author="Anup Manandhar" w:date="2016-05-17T15:07:00Z">
        <w:del w:id="2354" w:author="Veeresh Appasheb Ravadi (Mindtree Consulting PVT LTD)" w:date="2016-09-12T15:24:00Z">
          <w:r w:rsidRPr="00C6592D" w:rsidDel="00B9583D">
            <w:rPr>
              <w:rPrChange w:id="2355" w:author="Veeresh Appasheb Ravadi (Mindtree Consulting PVT LTD)" w:date="2016-09-06T09:08:00Z">
                <w:rPr/>
              </w:rPrChange>
            </w:rPr>
            <w:delText>On the Phone, do a workplace join</w:delText>
          </w:r>
        </w:del>
      </w:ins>
      <w:ins w:id="2356" w:author="Anup Manandhar" w:date="2016-05-17T17:36:00Z">
        <w:del w:id="2357" w:author="Veeresh Appasheb Ravadi (Mindtree Consulting PVT LTD)" w:date="2016-09-12T15:24:00Z">
          <w:r w:rsidR="000115CC" w:rsidRPr="00C6592D" w:rsidDel="00B9583D">
            <w:rPr>
              <w:rPrChange w:id="2358" w:author="Veeresh Appasheb Ravadi (Mindtree Consulting PVT LTD)" w:date="2016-09-06T09:08:00Z">
                <w:rPr/>
              </w:rPrChange>
            </w:rPr>
            <w:delText xml:space="preserve"> from Settings App UI</w:delText>
          </w:r>
        </w:del>
      </w:ins>
      <w:ins w:id="2359" w:author="Anup Manandhar" w:date="2016-05-17T15:07:00Z">
        <w:del w:id="2360" w:author="Veeresh Appasheb Ravadi (Mindtree Consulting PVT LTD)" w:date="2016-09-12T15:24:00Z">
          <w:r w:rsidRPr="00C6592D" w:rsidDel="00B9583D">
            <w:rPr>
              <w:rPrChange w:id="2361" w:author="Veeresh Appasheb Ravadi (Mindtree Consulting PVT LTD)" w:date="2016-09-06T09:08:00Z">
                <w:rPr/>
              </w:rPrChange>
            </w:rPr>
            <w:delText xml:space="preserve">. This will </w:delText>
          </w:r>
        </w:del>
      </w:ins>
      <w:bookmarkStart w:id="2362" w:name="_Toc460942549"/>
      <w:bookmarkStart w:id="2363" w:name="_Toc461456516"/>
      <w:bookmarkEnd w:id="2362"/>
      <w:bookmarkEnd w:id="2363"/>
    </w:p>
    <w:p w14:paraId="3AC1B050" w14:textId="26D54F05" w:rsidR="0085082B" w:rsidRPr="00C6592D" w:rsidDel="00B9583D" w:rsidRDefault="00A61A5B">
      <w:pPr>
        <w:pStyle w:val="Heading2"/>
        <w:rPr>
          <w:ins w:id="2364" w:author="Anup Manandhar" w:date="2016-05-17T15:11:00Z"/>
          <w:del w:id="2365" w:author="Veeresh Appasheb Ravadi (Mindtree Consulting PVT LTD)" w:date="2016-09-12T15:24:00Z"/>
          <w:rPrChange w:id="2366" w:author="Veeresh Appasheb Ravadi (Mindtree Consulting PVT LTD)" w:date="2016-09-06T09:08:00Z">
            <w:rPr>
              <w:ins w:id="2367" w:author="Anup Manandhar" w:date="2016-05-17T15:11:00Z"/>
              <w:del w:id="2368" w:author="Veeresh Appasheb Ravadi (Mindtree Consulting PVT LTD)" w:date="2016-09-12T15:24:00Z"/>
            </w:rPr>
          </w:rPrChange>
        </w:rPr>
        <w:pPrChange w:id="2369" w:author="Veeresh Appasheb Ravadi (Mindtree Consulting PVT LTD)" w:date="2016-08-29T12:25:00Z">
          <w:pPr>
            <w:pStyle w:val="TAPNumberedProcedure1"/>
          </w:pPr>
        </w:pPrChange>
      </w:pPr>
      <w:ins w:id="2370" w:author="Anup Manandhar" w:date="2016-05-17T15:08:00Z">
        <w:del w:id="2371" w:author="Veeresh Appasheb Ravadi (Mindtree Consulting PVT LTD)" w:date="2016-09-12T15:24:00Z">
          <w:r w:rsidRPr="00C6592D" w:rsidDel="00B9583D">
            <w:rPr>
              <w:rPrChange w:id="2372" w:author="Veeresh Appasheb Ravadi (Mindtree Consulting PVT LTD)" w:date="2016-09-06T09:08:00Z">
                <w:rPr/>
              </w:rPrChange>
            </w:rPr>
            <w:delText>On a phone, join AAD during OOBE by clicking the “”</w:delText>
          </w:r>
        </w:del>
      </w:ins>
      <w:bookmarkStart w:id="2373" w:name="_Toc460942550"/>
      <w:bookmarkStart w:id="2374" w:name="_Toc461456517"/>
      <w:bookmarkEnd w:id="2373"/>
      <w:bookmarkEnd w:id="2374"/>
    </w:p>
    <w:p w14:paraId="31C92EC2" w14:textId="596841BE" w:rsidR="005026E2" w:rsidRPr="00C6592D" w:rsidDel="00B9583D" w:rsidRDefault="001D5BE5">
      <w:pPr>
        <w:pStyle w:val="Heading2"/>
        <w:rPr>
          <w:del w:id="2375" w:author="Veeresh Appasheb Ravadi (Mindtree Consulting PVT LTD)" w:date="2016-09-12T15:24:00Z"/>
          <w:rPrChange w:id="2376" w:author="Veeresh Appasheb Ravadi (Mindtree Consulting PVT LTD)" w:date="2016-09-06T09:08:00Z">
            <w:rPr>
              <w:del w:id="2377" w:author="Veeresh Appasheb Ravadi (Mindtree Consulting PVT LTD)" w:date="2016-09-12T15:24:00Z"/>
            </w:rPr>
          </w:rPrChange>
        </w:rPr>
        <w:pPrChange w:id="2378" w:author="Veeresh Appasheb Ravadi (Mindtree Consulting PVT LTD)" w:date="2016-08-29T12:25:00Z">
          <w:pPr>
            <w:pStyle w:val="TAPNumberedProcedure1"/>
          </w:pPr>
        </w:pPrChange>
      </w:pPr>
      <w:ins w:id="2379" w:author="Anup Manandhar" w:date="2016-05-17T15:11:00Z">
        <w:del w:id="2380" w:author="Veeresh Appasheb Ravadi (Mindtree Consulting PVT LTD)" w:date="2016-09-12T15:24:00Z">
          <w:r w:rsidRPr="00C6592D" w:rsidDel="00B9583D">
            <w:rPr>
              <w:rPrChange w:id="2381" w:author="Veeresh Appasheb Ravadi (Mindtree Consulting PVT LTD)" w:date="2016-09-06T09:08:00Z">
                <w:rPr/>
              </w:rPrChange>
            </w:rPr>
            <w:delText xml:space="preserve">PC and phone upgrades from </w:delText>
          </w:r>
        </w:del>
      </w:ins>
      <w:ins w:id="2382" w:author="Anup Manandhar" w:date="2016-05-17T15:12:00Z">
        <w:del w:id="2383" w:author="Veeresh Appasheb Ravadi (Mindtree Consulting PVT LTD)" w:date="2016-09-12T15:24:00Z">
          <w:r w:rsidRPr="00C6592D" w:rsidDel="00B9583D">
            <w:rPr>
              <w:rPrChange w:id="2384" w:author="Veeresh Appasheb Ravadi (Mindtree Consulting PVT LTD)" w:date="2016-09-06T09:08:00Z">
                <w:rPr/>
              </w:rPrChange>
            </w:rPr>
            <w:delText>Windows 10</w:delText>
          </w:r>
        </w:del>
      </w:ins>
      <w:ins w:id="2385" w:author="Anup Manandhar" w:date="2016-05-17T15:11:00Z">
        <w:del w:id="2386" w:author="Veeresh Appasheb Ravadi (Mindtree Consulting PVT LTD)" w:date="2016-09-12T15:24:00Z">
          <w:r w:rsidR="0085082B" w:rsidRPr="00C6592D" w:rsidDel="00B9583D">
            <w:rPr>
              <w:rPrChange w:id="2387" w:author="Veeresh Appasheb Ravadi (Mindtree Consulting PVT LTD)" w:date="2016-09-06T09:08:00Z">
                <w:rPr/>
              </w:rPrChange>
            </w:rPr>
            <w:delText xml:space="preserve"> to RS1.</w:delText>
          </w:r>
        </w:del>
      </w:ins>
      <w:del w:id="2388" w:author="Veeresh Appasheb Ravadi (Mindtree Consulting PVT LTD)" w:date="2016-09-12T15:24:00Z">
        <w:r w:rsidR="005026E2" w:rsidRPr="00C6592D" w:rsidDel="00B9583D">
          <w:rPr>
            <w:rPrChange w:id="2389" w:author="Veeresh Appasheb Ravadi (Mindtree Consulting PVT LTD)" w:date="2016-09-06T09:08:00Z">
              <w:rPr/>
            </w:rPrChange>
          </w:rPr>
          <w:delText>Activity 2</w:delText>
        </w:r>
        <w:r w:rsidR="00E91B44" w:rsidRPr="00C6592D" w:rsidDel="00B9583D">
          <w:rPr>
            <w:rPrChange w:id="2390" w:author="Veeresh Appasheb Ravadi (Mindtree Consulting PVT LTD)" w:date="2016-09-06T09:08:00Z">
              <w:rPr/>
            </w:rPrChange>
          </w:rPr>
          <w:delText xml:space="preserve"> – &lt;outcome of the activity&gt;</w:delText>
        </w:r>
        <w:bookmarkStart w:id="2391" w:name="_Toc460942551"/>
        <w:bookmarkStart w:id="2392" w:name="_Toc461456518"/>
        <w:bookmarkEnd w:id="2391"/>
        <w:bookmarkEnd w:id="2392"/>
      </w:del>
    </w:p>
    <w:p w14:paraId="630B9A84" w14:textId="069E5804" w:rsidR="009D2FEF" w:rsidRPr="00C6592D" w:rsidDel="00A07A22" w:rsidRDefault="009D2FEF">
      <w:pPr>
        <w:pStyle w:val="Heading2"/>
        <w:numPr>
          <w:ilvl w:val="0"/>
          <w:numId w:val="0"/>
        </w:numPr>
        <w:ind w:left="3042" w:hanging="432"/>
        <w:rPr>
          <w:del w:id="2393" w:author="Veeresh Appasheb Ravadi (Mindtree Consulting PVT LTD)" w:date="2016-08-29T16:32:00Z"/>
          <w:rPrChange w:id="2394" w:author="Veeresh Appasheb Ravadi (Mindtree Consulting PVT LTD)" w:date="2016-09-06T09:08:00Z">
            <w:rPr>
              <w:del w:id="2395" w:author="Veeresh Appasheb Ravadi (Mindtree Consulting PVT LTD)" w:date="2016-08-29T16:32:00Z"/>
            </w:rPr>
          </w:rPrChange>
        </w:rPr>
        <w:pPrChange w:id="2396" w:author="Veeresh Appasheb Ravadi (Mindtree Consulting PVT LTD)" w:date="2016-08-29T12:25:00Z">
          <w:pPr/>
        </w:pPrChange>
      </w:pPr>
      <w:bookmarkStart w:id="2397" w:name="_Toc460942552"/>
      <w:bookmarkStart w:id="2398" w:name="_Toc461456519"/>
      <w:bookmarkEnd w:id="2397"/>
      <w:bookmarkEnd w:id="2398"/>
    </w:p>
    <w:p w14:paraId="6F5FB1F4" w14:textId="1AF22BBE" w:rsidR="005026E2" w:rsidRPr="00C6592D" w:rsidDel="00C530FD" w:rsidRDefault="009D2FEF">
      <w:pPr>
        <w:tabs>
          <w:tab w:val="left" w:pos="8799"/>
        </w:tabs>
        <w:rPr>
          <w:del w:id="2399" w:author="Veeresh Appasheb Ravadi (Mindtree Consulting PVT LTD)" w:date="2016-09-06T08:47:00Z"/>
        </w:rPr>
      </w:pPr>
      <w:del w:id="2400" w:author="Veeresh Appasheb Ravadi (Mindtree Consulting PVT LTD)" w:date="2016-08-29T16:32:00Z">
        <w:r w:rsidRPr="00C6592D" w:rsidDel="00A07A22">
          <w:tab/>
        </w:r>
      </w:del>
      <w:bookmarkStart w:id="2401" w:name="_Toc460942553"/>
      <w:bookmarkStart w:id="2402" w:name="_Toc461456520"/>
      <w:bookmarkEnd w:id="2401"/>
      <w:bookmarkEnd w:id="2402"/>
    </w:p>
    <w:p w14:paraId="6F889BE7" w14:textId="00E0BE30" w:rsidR="005026E2" w:rsidRPr="004A4E23" w:rsidDel="00C530FD" w:rsidRDefault="005026E2">
      <w:pPr>
        <w:tabs>
          <w:tab w:val="left" w:pos="8799"/>
        </w:tabs>
        <w:rPr>
          <w:del w:id="2403" w:author="Veeresh Appasheb Ravadi (Mindtree Consulting PVT LTD)" w:date="2016-09-06T08:47:00Z"/>
        </w:rPr>
        <w:pPrChange w:id="2404" w:author="Veeresh Appasheb Ravadi (Mindtree Consulting PVT LTD)" w:date="2016-09-06T08:47:00Z">
          <w:pPr>
            <w:pStyle w:val="Heading2"/>
          </w:pPr>
        </w:pPrChange>
      </w:pPr>
      <w:del w:id="2405" w:author="Veeresh Appasheb Ravadi (Mindtree Consulting PVT LTD)" w:date="2016-09-06T08:47:00Z">
        <w:r w:rsidRPr="00D55451" w:rsidDel="00C530FD">
          <w:delText>Activity 1</w:delText>
        </w:r>
        <w:bookmarkStart w:id="2406" w:name="_Toc460942554"/>
        <w:bookmarkStart w:id="2407" w:name="_Toc461456521"/>
        <w:bookmarkEnd w:id="2406"/>
        <w:bookmarkEnd w:id="2407"/>
      </w:del>
    </w:p>
    <w:p w14:paraId="08BF9D97" w14:textId="55F6E800" w:rsidR="005026E2" w:rsidRPr="00C6592D" w:rsidDel="00C530FD" w:rsidRDefault="005026E2">
      <w:pPr>
        <w:tabs>
          <w:tab w:val="left" w:pos="8799"/>
        </w:tabs>
        <w:rPr>
          <w:del w:id="2408" w:author="Veeresh Appasheb Ravadi (Mindtree Consulting PVT LTD)" w:date="2016-09-06T08:47:00Z"/>
        </w:rPr>
        <w:pPrChange w:id="2409" w:author="Veeresh Appasheb Ravadi (Mindtree Consulting PVT LTD)" w:date="2016-09-06T08:47:00Z">
          <w:pPr/>
        </w:pPrChange>
      </w:pPr>
      <w:del w:id="2410" w:author="Veeresh Appasheb Ravadi (Mindtree Consulting PVT LTD)" w:date="2016-09-06T08:47:00Z">
        <w:r w:rsidRPr="00C6592D" w:rsidDel="00C530FD">
          <w:delText>This activity will implement/configure &lt;outcome of the activity&gt;</w:delText>
        </w:r>
        <w:r w:rsidR="00E91B44" w:rsidRPr="00C6592D" w:rsidDel="00C530FD">
          <w:delText>.  Complete the following tasks</w:delText>
        </w:r>
        <w:bookmarkStart w:id="2411" w:name="_Toc460942555"/>
        <w:bookmarkStart w:id="2412" w:name="_Toc461456522"/>
        <w:bookmarkEnd w:id="2411"/>
        <w:bookmarkEnd w:id="2412"/>
      </w:del>
    </w:p>
    <w:p w14:paraId="63CB028B" w14:textId="749BCAFD" w:rsidR="005026E2" w:rsidRPr="00C6592D" w:rsidDel="00C530FD" w:rsidRDefault="00ED1731">
      <w:pPr>
        <w:tabs>
          <w:tab w:val="left" w:pos="8799"/>
        </w:tabs>
        <w:rPr>
          <w:del w:id="2413" w:author="Veeresh Appasheb Ravadi (Mindtree Consulting PVT LTD)" w:date="2016-09-06T08:47:00Z"/>
          <w:rPrChange w:id="2414" w:author="Veeresh Appasheb Ravadi (Mindtree Consulting PVT LTD)" w:date="2016-09-06T09:08:00Z">
            <w:rPr>
              <w:del w:id="2415" w:author="Veeresh Appasheb Ravadi (Mindtree Consulting PVT LTD)" w:date="2016-09-06T08:47:00Z"/>
            </w:rPr>
          </w:rPrChange>
        </w:rPr>
        <w:pPrChange w:id="2416" w:author="Veeresh Appasheb Ravadi (Mindtree Consulting PVT LTD)" w:date="2016-09-06T08:47:00Z">
          <w:pPr>
            <w:pStyle w:val="TAPNumberedProcedure1"/>
            <w:numPr>
              <w:numId w:val="30"/>
            </w:numPr>
          </w:pPr>
        </w:pPrChange>
      </w:pPr>
      <w:del w:id="2417" w:author="Veeresh Appasheb Ravadi (Mindtree Consulting PVT LTD)" w:date="2016-09-06T08:47:00Z">
        <w:r w:rsidRPr="00D55451" w:rsidDel="00C530FD">
          <w:delText>Task 1 – &lt;outcome of the task&gt;</w:delText>
        </w:r>
      </w:del>
      <w:ins w:id="2418" w:author="Anup Manandhar" w:date="2016-05-17T17:29:00Z">
        <w:del w:id="2419" w:author="Veeresh Appasheb Ravadi (Mindtree Consulting PVT LTD)" w:date="2016-09-06T08:47:00Z">
          <w:r w:rsidR="00F37492" w:rsidRPr="004A4E23" w:rsidDel="00C530FD">
            <w:delText>Inventory apps in the Store/Non-Store/Syst</w:delText>
          </w:r>
          <w:r w:rsidR="00F37492" w:rsidRPr="00C6592D" w:rsidDel="00C530FD">
            <w:rPr>
              <w:rPrChange w:id="2420" w:author="Veeresh Appasheb Ravadi (Mindtree Consulting PVT LTD)" w:date="2016-09-06T09:08:00Z">
                <w:rPr/>
              </w:rPrChange>
            </w:rPr>
            <w:delText>em</w:delText>
          </w:r>
        </w:del>
      </w:ins>
      <w:bookmarkStart w:id="2421" w:name="_Toc460942556"/>
      <w:bookmarkStart w:id="2422" w:name="_Toc461456523"/>
      <w:bookmarkEnd w:id="2421"/>
      <w:bookmarkEnd w:id="2422"/>
    </w:p>
    <w:p w14:paraId="5541A049" w14:textId="54F07893" w:rsidR="00ED1731" w:rsidRPr="00C6592D" w:rsidDel="00C530FD" w:rsidRDefault="00ED1731">
      <w:pPr>
        <w:tabs>
          <w:tab w:val="left" w:pos="8799"/>
        </w:tabs>
        <w:rPr>
          <w:del w:id="2423" w:author="Veeresh Appasheb Ravadi (Mindtree Consulting PVT LTD)" w:date="2016-09-06T08:47:00Z"/>
          <w:rPrChange w:id="2424" w:author="Veeresh Appasheb Ravadi (Mindtree Consulting PVT LTD)" w:date="2016-09-06T09:08:00Z">
            <w:rPr>
              <w:del w:id="2425" w:author="Veeresh Appasheb Ravadi (Mindtree Consulting PVT LTD)" w:date="2016-09-06T08:47:00Z"/>
            </w:rPr>
          </w:rPrChange>
        </w:rPr>
        <w:pPrChange w:id="2426" w:author="Veeresh Appasheb Ravadi (Mindtree Consulting PVT LTD)" w:date="2016-09-06T08:47:00Z">
          <w:pPr>
            <w:pStyle w:val="TAPNumberedProcedure1"/>
            <w:numPr>
              <w:numId w:val="30"/>
            </w:numPr>
          </w:pPr>
        </w:pPrChange>
      </w:pPr>
      <w:del w:id="2427" w:author="Veeresh Appasheb Ravadi (Mindtree Consulting PVT LTD)" w:date="2016-09-06T08:47:00Z">
        <w:r w:rsidRPr="00C6592D" w:rsidDel="00C530FD">
          <w:rPr>
            <w:rPrChange w:id="2428" w:author="Veeresh Appasheb Ravadi (Mindtree Consulting PVT LTD)" w:date="2016-09-06T09:08:00Z">
              <w:rPr/>
            </w:rPrChange>
          </w:rPr>
          <w:delText>Task 2 - &lt;outcome of the task&gt;</w:delText>
        </w:r>
        <w:bookmarkStart w:id="2429" w:name="_Toc460942557"/>
        <w:bookmarkStart w:id="2430" w:name="_Toc461456524"/>
        <w:bookmarkEnd w:id="2429"/>
        <w:bookmarkEnd w:id="2430"/>
      </w:del>
    </w:p>
    <w:p w14:paraId="5923A14D" w14:textId="284E70ED" w:rsidR="00B31D37" w:rsidRPr="00C6592D" w:rsidDel="00C530FD" w:rsidRDefault="00B31D37">
      <w:pPr>
        <w:tabs>
          <w:tab w:val="left" w:pos="8799"/>
        </w:tabs>
        <w:rPr>
          <w:del w:id="2431" w:author="Veeresh Appasheb Ravadi (Mindtree Consulting PVT LTD)" w:date="2016-09-06T08:47:00Z"/>
          <w:rPrChange w:id="2432" w:author="Veeresh Appasheb Ravadi (Mindtree Consulting PVT LTD)" w:date="2016-09-06T09:08:00Z">
            <w:rPr>
              <w:del w:id="2433" w:author="Veeresh Appasheb Ravadi (Mindtree Consulting PVT LTD)" w:date="2016-09-06T08:47:00Z"/>
            </w:rPr>
          </w:rPrChange>
        </w:rPr>
        <w:pPrChange w:id="2434" w:author="Veeresh Appasheb Ravadi (Mindtree Consulting PVT LTD)" w:date="2016-09-06T08:47:00Z">
          <w:pPr>
            <w:pStyle w:val="TAPNumberedProcedure1"/>
            <w:numPr>
              <w:numId w:val="0"/>
            </w:numPr>
            <w:ind w:left="0" w:firstLine="0"/>
          </w:pPr>
        </w:pPrChange>
      </w:pPr>
      <w:bookmarkStart w:id="2435" w:name="_Toc460942558"/>
      <w:bookmarkStart w:id="2436" w:name="_Toc461456525"/>
      <w:bookmarkEnd w:id="2435"/>
      <w:bookmarkEnd w:id="2436"/>
    </w:p>
    <w:p w14:paraId="2A7FD675" w14:textId="45AE9AB1" w:rsidR="008277FA" w:rsidRPr="00C6592D" w:rsidDel="00C530FD" w:rsidRDefault="008277FA">
      <w:pPr>
        <w:tabs>
          <w:tab w:val="left" w:pos="8799"/>
        </w:tabs>
        <w:rPr>
          <w:del w:id="2437" w:author="Veeresh Appasheb Ravadi (Mindtree Consulting PVT LTD)" w:date="2016-09-06T08:47:00Z"/>
          <w:rPrChange w:id="2438" w:author="Veeresh Appasheb Ravadi (Mindtree Consulting PVT LTD)" w:date="2016-09-06T09:08:00Z">
            <w:rPr>
              <w:del w:id="2439" w:author="Veeresh Appasheb Ravadi (Mindtree Consulting PVT LTD)" w:date="2016-09-06T08:47:00Z"/>
            </w:rPr>
          </w:rPrChange>
        </w:rPr>
        <w:pPrChange w:id="2440" w:author="Veeresh Appasheb Ravadi (Mindtree Consulting PVT LTD)" w:date="2016-09-06T08:47:00Z">
          <w:pPr>
            <w:pStyle w:val="Heading2"/>
            <w:numPr>
              <w:ilvl w:val="2"/>
            </w:numPr>
            <w:ind w:left="1404" w:hanging="504"/>
          </w:pPr>
        </w:pPrChange>
      </w:pPr>
      <w:del w:id="2441" w:author="Veeresh Appasheb Ravadi (Mindtree Consulting PVT LTD)" w:date="2016-09-06T08:47:00Z">
        <w:r w:rsidRPr="00C6592D" w:rsidDel="00C530FD">
          <w:rPr>
            <w:rPrChange w:id="2442" w:author="Veeresh Appasheb Ravadi (Mindtree Consulting PVT LTD)" w:date="2016-09-06T09:08:00Z">
              <w:rPr/>
            </w:rPrChange>
          </w:rPr>
          <w:delText>Task 1</w:delText>
        </w:r>
        <w:bookmarkStart w:id="2443" w:name="_Toc460942559"/>
        <w:bookmarkStart w:id="2444" w:name="_Toc461456526"/>
        <w:bookmarkEnd w:id="2443"/>
        <w:bookmarkEnd w:id="2444"/>
      </w:del>
    </w:p>
    <w:p w14:paraId="6B428E8A" w14:textId="10D8B8CB" w:rsidR="00F37492" w:rsidRPr="00C6592D" w:rsidDel="00C530FD" w:rsidRDefault="008277FA">
      <w:pPr>
        <w:tabs>
          <w:tab w:val="left" w:pos="8799"/>
        </w:tabs>
        <w:rPr>
          <w:del w:id="2445" w:author="Veeresh Appasheb Ravadi (Mindtree Consulting PVT LTD)" w:date="2016-09-06T08:47:00Z"/>
          <w:rPrChange w:id="2446" w:author="Veeresh Appasheb Ravadi (Mindtree Consulting PVT LTD)" w:date="2016-09-06T09:08:00Z">
            <w:rPr>
              <w:del w:id="2447" w:author="Veeresh Appasheb Ravadi (Mindtree Consulting PVT LTD)" w:date="2016-09-06T08:47:00Z"/>
            </w:rPr>
          </w:rPrChange>
        </w:rPr>
        <w:pPrChange w:id="2448" w:author="Veeresh Appasheb Ravadi (Mindtree Consulting PVT LTD)" w:date="2016-09-06T08:47:00Z">
          <w:pPr>
            <w:pStyle w:val="AuthorGuidance"/>
          </w:pPr>
        </w:pPrChange>
      </w:pPr>
      <w:del w:id="2449" w:author="Veeresh Appasheb Ravadi (Mindtree Consulting PVT LTD)" w:date="2016-09-06T08:47:00Z">
        <w:r w:rsidRPr="00C6592D" w:rsidDel="00C530FD">
          <w:rPr>
            <w:rPrChange w:id="2450" w:author="Veeresh Appasheb Ravadi (Mindtree Consulting PVT LTD)" w:date="2016-09-06T09:08:00Z">
              <w:rPr/>
            </w:rPrChange>
          </w:rPr>
          <w:delText>&lt;Steps may be a single reference to an existing instruction guide on TechNet&gt;</w:delText>
        </w:r>
        <w:bookmarkStart w:id="2451" w:name="_Toc460942560"/>
        <w:bookmarkStart w:id="2452" w:name="_Toc461456527"/>
        <w:bookmarkEnd w:id="2451"/>
        <w:bookmarkEnd w:id="2452"/>
      </w:del>
    </w:p>
    <w:p w14:paraId="326F20AF" w14:textId="31754796" w:rsidR="00F37492" w:rsidRPr="00C6592D" w:rsidDel="00C530FD" w:rsidRDefault="00F37492">
      <w:pPr>
        <w:tabs>
          <w:tab w:val="left" w:pos="8799"/>
        </w:tabs>
        <w:rPr>
          <w:ins w:id="2453" w:author="Anup Manandhar" w:date="2016-05-17T17:29:00Z"/>
          <w:del w:id="2454" w:author="Veeresh Appasheb Ravadi (Mindtree Consulting PVT LTD)" w:date="2016-09-06T08:47:00Z"/>
          <w:rPrChange w:id="2455" w:author="Veeresh Appasheb Ravadi (Mindtree Consulting PVT LTD)" w:date="2016-09-06T09:08:00Z">
            <w:rPr>
              <w:ins w:id="2456" w:author="Anup Manandhar" w:date="2016-05-17T17:29:00Z"/>
              <w:del w:id="2457" w:author="Veeresh Appasheb Ravadi (Mindtree Consulting PVT LTD)" w:date="2016-09-06T08:47:00Z"/>
            </w:rPr>
          </w:rPrChange>
        </w:rPr>
        <w:pPrChange w:id="2458" w:author="Veeresh Appasheb Ravadi (Mindtree Consulting PVT LTD)" w:date="2016-09-06T08:47:00Z">
          <w:pPr>
            <w:pStyle w:val="TAPNumberedProcedure1"/>
            <w:numPr>
              <w:numId w:val="31"/>
            </w:numPr>
          </w:pPr>
        </w:pPrChange>
      </w:pPr>
      <w:ins w:id="2459" w:author="Anup Manandhar" w:date="2016-05-17T17:29:00Z">
        <w:del w:id="2460" w:author="Veeresh Appasheb Ravadi (Mindtree Consulting PVT LTD)" w:date="2016-09-06T08:47:00Z">
          <w:r w:rsidRPr="00C6592D" w:rsidDel="00C530FD">
            <w:rPr>
              <w:rPrChange w:id="2461" w:author="Veeresh Appasheb Ravadi (Mindtree Consulting PVT LTD)" w:date="2016-09-06T09:08:00Z">
                <w:rPr/>
              </w:rPrChange>
            </w:rPr>
            <w:delText>Inventory Store/Non-Store/System</w:delText>
          </w:r>
        </w:del>
      </w:ins>
      <w:ins w:id="2462" w:author="Anup Manandhar" w:date="2016-05-17T17:30:00Z">
        <w:del w:id="2463" w:author="Veeresh Appasheb Ravadi (Mindtree Consulting PVT LTD)" w:date="2016-09-06T08:47:00Z">
          <w:r w:rsidRPr="00C6592D" w:rsidDel="00C530FD">
            <w:rPr>
              <w:rPrChange w:id="2464" w:author="Veeresh Appasheb Ravadi (Mindtree Consulting PVT LTD)" w:date="2016-09-06T09:08:00Z">
                <w:rPr/>
              </w:rPrChange>
            </w:rPr>
            <w:delText xml:space="preserve"> apps: This feature will allow the user to</w:delText>
          </w:r>
        </w:del>
      </w:ins>
      <w:ins w:id="2465" w:author="Anup Manandhar" w:date="2016-05-17T17:31:00Z">
        <w:del w:id="2466" w:author="Veeresh Appasheb Ravadi (Mindtree Consulting PVT LTD)" w:date="2016-09-06T08:47:00Z">
          <w:r w:rsidRPr="00C6592D" w:rsidDel="00C530FD">
            <w:rPr>
              <w:rPrChange w:id="2467" w:author="Veeresh Appasheb Ravadi (Mindtree Consulting PVT LTD)" w:date="2016-09-06T09:08:00Z">
                <w:rPr/>
              </w:rPrChange>
            </w:rPr>
            <w:delText xml:space="preserve"> list all modern apps installed on the device or for the user</w:delText>
          </w:r>
        </w:del>
      </w:ins>
      <w:ins w:id="2468" w:author="Anup Manandhar" w:date="2016-05-17T17:30:00Z">
        <w:del w:id="2469" w:author="Veeresh Appasheb Ravadi (Mindtree Consulting PVT LTD)" w:date="2016-09-06T08:47:00Z">
          <w:r w:rsidRPr="00C6592D" w:rsidDel="00C530FD">
            <w:rPr>
              <w:rPrChange w:id="2470" w:author="Veeresh Appasheb Ravadi (Mindtree Consulting PVT LTD)" w:date="2016-09-06T09:08:00Z">
                <w:rPr/>
              </w:rPrChange>
            </w:rPr>
            <w:delText xml:space="preserve">. The </w:delText>
          </w:r>
        </w:del>
      </w:ins>
      <w:bookmarkStart w:id="2471" w:name="_Toc460942561"/>
      <w:bookmarkStart w:id="2472" w:name="_Toc461456528"/>
      <w:bookmarkEnd w:id="2471"/>
      <w:bookmarkEnd w:id="2472"/>
    </w:p>
    <w:p w14:paraId="473AAC70" w14:textId="6C913DFB" w:rsidR="008277FA" w:rsidRPr="00C6592D" w:rsidDel="00C530FD" w:rsidRDefault="008277FA">
      <w:pPr>
        <w:tabs>
          <w:tab w:val="left" w:pos="8799"/>
        </w:tabs>
        <w:rPr>
          <w:del w:id="2473" w:author="Veeresh Appasheb Ravadi (Mindtree Consulting PVT LTD)" w:date="2016-09-06T08:47:00Z"/>
          <w:rPrChange w:id="2474" w:author="Veeresh Appasheb Ravadi (Mindtree Consulting PVT LTD)" w:date="2016-09-06T09:08:00Z">
            <w:rPr>
              <w:del w:id="2475" w:author="Veeresh Appasheb Ravadi (Mindtree Consulting PVT LTD)" w:date="2016-09-06T08:47:00Z"/>
            </w:rPr>
          </w:rPrChange>
        </w:rPr>
        <w:pPrChange w:id="2476" w:author="Veeresh Appasheb Ravadi (Mindtree Consulting PVT LTD)" w:date="2016-09-06T08:47:00Z">
          <w:pPr>
            <w:pStyle w:val="TAPNumberedProcedure1"/>
            <w:numPr>
              <w:numId w:val="31"/>
            </w:numPr>
          </w:pPr>
        </w:pPrChange>
      </w:pPr>
      <w:del w:id="2477" w:author="Veeresh Appasheb Ravadi (Mindtree Consulting PVT LTD)" w:date="2016-09-06T08:47:00Z">
        <w:r w:rsidRPr="00C6592D" w:rsidDel="00C530FD">
          <w:rPr>
            <w:rPrChange w:id="2478" w:author="Veeresh Appasheb Ravadi (Mindtree Consulting PVT LTD)" w:date="2016-09-06T09:08:00Z">
              <w:rPr/>
            </w:rPrChange>
          </w:rPr>
          <w:delText>Step 1</w:delText>
        </w:r>
      </w:del>
      <w:ins w:id="2479" w:author="Anup Manandhar" w:date="2016-05-17T17:30:00Z">
        <w:del w:id="2480" w:author="Veeresh Appasheb Ravadi (Mindtree Consulting PVT LTD)" w:date="2016-09-06T08:47:00Z">
          <w:r w:rsidR="00F37492" w:rsidRPr="00C6592D" w:rsidDel="00C530FD">
            <w:rPr>
              <w:rPrChange w:id="2481" w:author="Veeresh Appasheb Ravadi (Mindtree Consulting PVT LTD)" w:date="2016-09-06T09:08:00Z">
                <w:rPr/>
              </w:rPrChange>
            </w:rPr>
            <w:delText xml:space="preserve">Inventory </w:delText>
          </w:r>
        </w:del>
      </w:ins>
      <w:ins w:id="2482" w:author="Anup Manandhar" w:date="2016-05-17T17:31:00Z">
        <w:del w:id="2483" w:author="Veeresh Appasheb Ravadi (Mindtree Consulting PVT LTD)" w:date="2016-09-06T08:47:00Z">
          <w:r w:rsidR="00F37492" w:rsidRPr="00C6592D" w:rsidDel="00C530FD">
            <w:rPr>
              <w:rPrChange w:id="2484" w:author="Veeresh Appasheb Ravadi (Mindtree Consulting PVT LTD)" w:date="2016-09-06T09:08:00Z">
                <w:rPr/>
              </w:rPrChange>
            </w:rPr>
            <w:delText xml:space="preserve">all </w:delText>
          </w:r>
        </w:del>
      </w:ins>
      <w:ins w:id="2485" w:author="Anup Manandhar" w:date="2016-05-17T17:30:00Z">
        <w:del w:id="2486" w:author="Veeresh Appasheb Ravadi (Mindtree Consulting PVT LTD)" w:date="2016-09-06T08:47:00Z">
          <w:r w:rsidR="00F37492" w:rsidRPr="00C6592D" w:rsidDel="00C530FD">
            <w:rPr>
              <w:rPrChange w:id="2487" w:author="Veeresh Appasheb Ravadi (Mindtree Consulting PVT LTD)" w:date="2016-09-06T09:08:00Z">
                <w:rPr/>
              </w:rPrChange>
            </w:rPr>
            <w:delText>apps for a particular user.</w:delText>
          </w:r>
        </w:del>
      </w:ins>
      <w:bookmarkStart w:id="2488" w:name="_Toc460942562"/>
      <w:bookmarkStart w:id="2489" w:name="_Toc461456529"/>
      <w:bookmarkEnd w:id="2488"/>
      <w:bookmarkEnd w:id="2489"/>
    </w:p>
    <w:p w14:paraId="089DB709" w14:textId="65227E6C" w:rsidR="008277FA" w:rsidRPr="00C6592D" w:rsidDel="00C530FD" w:rsidRDefault="008277FA">
      <w:pPr>
        <w:tabs>
          <w:tab w:val="left" w:pos="8799"/>
        </w:tabs>
        <w:rPr>
          <w:del w:id="2490" w:author="Veeresh Appasheb Ravadi (Mindtree Consulting PVT LTD)" w:date="2016-09-06T08:47:00Z"/>
          <w:rPrChange w:id="2491" w:author="Veeresh Appasheb Ravadi (Mindtree Consulting PVT LTD)" w:date="2016-09-06T09:08:00Z">
            <w:rPr>
              <w:del w:id="2492" w:author="Veeresh Appasheb Ravadi (Mindtree Consulting PVT LTD)" w:date="2016-09-06T08:47:00Z"/>
            </w:rPr>
          </w:rPrChange>
        </w:rPr>
        <w:pPrChange w:id="2493" w:author="Veeresh Appasheb Ravadi (Mindtree Consulting PVT LTD)" w:date="2016-09-06T08:47:00Z">
          <w:pPr>
            <w:pStyle w:val="TAPNumberedProcedure1"/>
            <w:numPr>
              <w:numId w:val="31"/>
            </w:numPr>
          </w:pPr>
        </w:pPrChange>
      </w:pPr>
      <w:del w:id="2494" w:author="Veeresh Appasheb Ravadi (Mindtree Consulting PVT LTD)" w:date="2016-09-06T08:47:00Z">
        <w:r w:rsidRPr="00C6592D" w:rsidDel="00C530FD">
          <w:rPr>
            <w:rPrChange w:id="2495" w:author="Veeresh Appasheb Ravadi (Mindtree Consulting PVT LTD)" w:date="2016-09-06T09:08:00Z">
              <w:rPr/>
            </w:rPrChange>
          </w:rPr>
          <w:delText>Step 2</w:delText>
        </w:r>
      </w:del>
      <w:ins w:id="2496" w:author="Anup Manandhar" w:date="2016-05-17T17:30:00Z">
        <w:del w:id="2497" w:author="Veeresh Appasheb Ravadi (Mindtree Consulting PVT LTD)" w:date="2016-09-06T08:47:00Z">
          <w:r w:rsidR="00F37492" w:rsidRPr="00C6592D" w:rsidDel="00C530FD">
            <w:rPr>
              <w:rPrChange w:id="2498" w:author="Veeresh Appasheb Ravadi (Mindtree Consulting PVT LTD)" w:date="2016-09-06T09:08:00Z">
                <w:rPr/>
              </w:rPrChange>
            </w:rPr>
            <w:delText xml:space="preserve">Inventory </w:delText>
          </w:r>
        </w:del>
      </w:ins>
      <w:ins w:id="2499" w:author="Anup Manandhar" w:date="2016-05-17T17:31:00Z">
        <w:del w:id="2500" w:author="Veeresh Appasheb Ravadi (Mindtree Consulting PVT LTD)" w:date="2016-09-06T08:47:00Z">
          <w:r w:rsidR="00F37492" w:rsidRPr="00C6592D" w:rsidDel="00C530FD">
            <w:rPr>
              <w:rPrChange w:id="2501" w:author="Veeresh Appasheb Ravadi (Mindtree Consulting PVT LTD)" w:date="2016-09-06T09:08:00Z">
                <w:rPr/>
              </w:rPrChange>
            </w:rPr>
            <w:delText>all apps on a particular device.</w:delText>
          </w:r>
        </w:del>
      </w:ins>
      <w:bookmarkStart w:id="2502" w:name="_Toc460942563"/>
      <w:bookmarkStart w:id="2503" w:name="_Toc461456530"/>
      <w:bookmarkEnd w:id="2502"/>
      <w:bookmarkEnd w:id="2503"/>
    </w:p>
    <w:p w14:paraId="1A6A4094" w14:textId="6F6006D4" w:rsidR="008277FA" w:rsidRPr="00C6592D" w:rsidDel="00C530FD" w:rsidRDefault="008277FA">
      <w:pPr>
        <w:tabs>
          <w:tab w:val="left" w:pos="8799"/>
        </w:tabs>
        <w:rPr>
          <w:del w:id="2504" w:author="Veeresh Appasheb Ravadi (Mindtree Consulting PVT LTD)" w:date="2016-09-06T08:47:00Z"/>
          <w:rPrChange w:id="2505" w:author="Veeresh Appasheb Ravadi (Mindtree Consulting PVT LTD)" w:date="2016-09-06T09:08:00Z">
            <w:rPr>
              <w:del w:id="2506" w:author="Veeresh Appasheb Ravadi (Mindtree Consulting PVT LTD)" w:date="2016-09-06T08:47:00Z"/>
            </w:rPr>
          </w:rPrChange>
        </w:rPr>
        <w:pPrChange w:id="2507" w:author="Veeresh Appasheb Ravadi (Mindtree Consulting PVT LTD)" w:date="2016-09-06T08:47:00Z">
          <w:pPr>
            <w:pStyle w:val="TAPNumberedProcedure1"/>
            <w:numPr>
              <w:numId w:val="31"/>
            </w:numPr>
          </w:pPr>
        </w:pPrChange>
      </w:pPr>
      <w:del w:id="2508" w:author="Veeresh Appasheb Ravadi (Mindtree Consulting PVT LTD)" w:date="2016-09-06T08:47:00Z">
        <w:r w:rsidRPr="00C6592D" w:rsidDel="00C530FD">
          <w:rPr>
            <w:rPrChange w:id="2509" w:author="Veeresh Appasheb Ravadi (Mindtree Consulting PVT LTD)" w:date="2016-09-06T09:08:00Z">
              <w:rPr/>
            </w:rPrChange>
          </w:rPr>
          <w:delText>Step 3</w:delText>
        </w:r>
      </w:del>
      <w:ins w:id="2510" w:author="Anup Manandhar" w:date="2016-05-17T17:31:00Z">
        <w:del w:id="2511" w:author="Veeresh Appasheb Ravadi (Mindtree Consulting PVT LTD)" w:date="2016-09-06T08:47:00Z">
          <w:r w:rsidR="00F37492" w:rsidRPr="00C6592D" w:rsidDel="00C530FD">
            <w:rPr>
              <w:rPrChange w:id="2512" w:author="Veeresh Appasheb Ravadi (Mindtree Consulting PVT LTD)" w:date="2016-09-06T09:08:00Z">
                <w:rPr/>
              </w:rPrChange>
            </w:rPr>
            <w:delText xml:space="preserve">Inventory metadata for a particular app including, Name, </w:delText>
          </w:r>
        </w:del>
      </w:ins>
      <w:bookmarkStart w:id="2513" w:name="_Toc460942564"/>
      <w:bookmarkStart w:id="2514" w:name="_Toc461456531"/>
      <w:bookmarkEnd w:id="2513"/>
      <w:bookmarkEnd w:id="2514"/>
    </w:p>
    <w:p w14:paraId="1D7ED194" w14:textId="51F2E98D" w:rsidR="008277FA" w:rsidRPr="00C6592D" w:rsidDel="00C530FD" w:rsidRDefault="008277FA">
      <w:pPr>
        <w:tabs>
          <w:tab w:val="left" w:pos="8799"/>
        </w:tabs>
        <w:rPr>
          <w:del w:id="2515" w:author="Veeresh Appasheb Ravadi (Mindtree Consulting PVT LTD)" w:date="2016-09-06T08:47:00Z"/>
        </w:rPr>
        <w:pPrChange w:id="2516" w:author="Veeresh Appasheb Ravadi (Mindtree Consulting PVT LTD)" w:date="2016-09-06T08:47:00Z">
          <w:pPr/>
        </w:pPrChange>
      </w:pPr>
      <w:bookmarkStart w:id="2517" w:name="_Toc460942565"/>
      <w:bookmarkStart w:id="2518" w:name="_Toc461456532"/>
      <w:bookmarkEnd w:id="2517"/>
      <w:bookmarkEnd w:id="2518"/>
    </w:p>
    <w:p w14:paraId="6827B0C6" w14:textId="08783FB1" w:rsidR="00E92D8B" w:rsidRPr="004A4E23" w:rsidDel="00C530FD" w:rsidRDefault="00E92D8B">
      <w:pPr>
        <w:tabs>
          <w:tab w:val="left" w:pos="8799"/>
        </w:tabs>
        <w:rPr>
          <w:del w:id="2519" w:author="Veeresh Appasheb Ravadi (Mindtree Consulting PVT LTD)" w:date="2016-09-06T08:47:00Z"/>
        </w:rPr>
        <w:pPrChange w:id="2520" w:author="Veeresh Appasheb Ravadi (Mindtree Consulting PVT LTD)" w:date="2016-09-06T08:47:00Z">
          <w:pPr>
            <w:pStyle w:val="Heading2"/>
            <w:numPr>
              <w:ilvl w:val="2"/>
            </w:numPr>
            <w:ind w:left="1404" w:hanging="504"/>
          </w:pPr>
        </w:pPrChange>
      </w:pPr>
      <w:del w:id="2521" w:author="Veeresh Appasheb Ravadi (Mindtree Consulting PVT LTD)" w:date="2016-09-06T08:47:00Z">
        <w:r w:rsidRPr="00D55451" w:rsidDel="00C530FD">
          <w:delText>Task 1</w:delText>
        </w:r>
        <w:bookmarkStart w:id="2522" w:name="_Toc460942566"/>
        <w:bookmarkStart w:id="2523" w:name="_Toc461456533"/>
        <w:bookmarkEnd w:id="2522"/>
        <w:bookmarkEnd w:id="2523"/>
      </w:del>
    </w:p>
    <w:p w14:paraId="55B594A3" w14:textId="3A1A40F7" w:rsidR="00E92D8B" w:rsidRPr="00C6592D" w:rsidDel="00C530FD" w:rsidRDefault="00E92D8B">
      <w:pPr>
        <w:tabs>
          <w:tab w:val="left" w:pos="8799"/>
        </w:tabs>
        <w:rPr>
          <w:del w:id="2524" w:author="Veeresh Appasheb Ravadi (Mindtree Consulting PVT LTD)" w:date="2016-09-06T08:47:00Z"/>
          <w:rPrChange w:id="2525" w:author="Veeresh Appasheb Ravadi (Mindtree Consulting PVT LTD)" w:date="2016-09-06T09:08:00Z">
            <w:rPr>
              <w:del w:id="2526" w:author="Veeresh Appasheb Ravadi (Mindtree Consulting PVT LTD)" w:date="2016-09-06T08:47:00Z"/>
            </w:rPr>
          </w:rPrChange>
        </w:rPr>
        <w:pPrChange w:id="2527" w:author="Veeresh Appasheb Ravadi (Mindtree Consulting PVT LTD)" w:date="2016-09-06T08:47:00Z">
          <w:pPr>
            <w:pStyle w:val="AuthorGuidance"/>
          </w:pPr>
        </w:pPrChange>
      </w:pPr>
      <w:del w:id="2528" w:author="Veeresh Appasheb Ravadi (Mindtree Consulting PVT LTD)" w:date="2016-09-06T08:47:00Z">
        <w:r w:rsidRPr="00C6592D" w:rsidDel="00C530FD">
          <w:rPr>
            <w:rPrChange w:id="2529" w:author="Veeresh Appasheb Ravadi (Mindtree Consulting PVT LTD)" w:date="2016-09-06T09:08:00Z">
              <w:rPr/>
            </w:rPrChange>
          </w:rPr>
          <w:delText>&lt;Steps may be a single reference to an existing instruction guide on TechNet&gt;</w:delText>
        </w:r>
        <w:bookmarkStart w:id="2530" w:name="_Toc460942567"/>
        <w:bookmarkStart w:id="2531" w:name="_Toc461456534"/>
        <w:bookmarkEnd w:id="2530"/>
        <w:bookmarkEnd w:id="2531"/>
      </w:del>
    </w:p>
    <w:p w14:paraId="321422F5" w14:textId="20329B03" w:rsidR="00E92D8B" w:rsidRPr="00C6592D" w:rsidDel="00C530FD" w:rsidRDefault="00E92D8B">
      <w:pPr>
        <w:tabs>
          <w:tab w:val="left" w:pos="8799"/>
        </w:tabs>
        <w:rPr>
          <w:del w:id="2532" w:author="Veeresh Appasheb Ravadi (Mindtree Consulting PVT LTD)" w:date="2016-09-06T08:47:00Z"/>
          <w:rPrChange w:id="2533" w:author="Veeresh Appasheb Ravadi (Mindtree Consulting PVT LTD)" w:date="2016-09-06T09:08:00Z">
            <w:rPr>
              <w:del w:id="2534" w:author="Veeresh Appasheb Ravadi (Mindtree Consulting PVT LTD)" w:date="2016-09-06T08:47:00Z"/>
            </w:rPr>
          </w:rPrChange>
        </w:rPr>
        <w:pPrChange w:id="2535" w:author="Veeresh Appasheb Ravadi (Mindtree Consulting PVT LTD)" w:date="2016-09-06T08:47:00Z">
          <w:pPr>
            <w:pStyle w:val="TAPNumberedProcedure1"/>
            <w:numPr>
              <w:numId w:val="31"/>
            </w:numPr>
          </w:pPr>
        </w:pPrChange>
      </w:pPr>
      <w:del w:id="2536" w:author="Veeresh Appasheb Ravadi (Mindtree Consulting PVT LTD)" w:date="2016-09-06T08:47:00Z">
        <w:r w:rsidRPr="00C6592D" w:rsidDel="00C530FD">
          <w:rPr>
            <w:rPrChange w:id="2537" w:author="Veeresh Appasheb Ravadi (Mindtree Consulting PVT LTD)" w:date="2016-09-06T09:08:00Z">
              <w:rPr/>
            </w:rPrChange>
          </w:rPr>
          <w:delText>Step 1</w:delText>
        </w:r>
        <w:bookmarkStart w:id="2538" w:name="_Toc460942568"/>
        <w:bookmarkStart w:id="2539" w:name="_Toc461456535"/>
        <w:bookmarkEnd w:id="2538"/>
        <w:bookmarkEnd w:id="2539"/>
      </w:del>
    </w:p>
    <w:p w14:paraId="498DE081" w14:textId="2BA10E62" w:rsidR="00E92D8B" w:rsidRPr="00C6592D" w:rsidDel="00C530FD" w:rsidRDefault="00E92D8B">
      <w:pPr>
        <w:tabs>
          <w:tab w:val="left" w:pos="8799"/>
        </w:tabs>
        <w:rPr>
          <w:del w:id="2540" w:author="Veeresh Appasheb Ravadi (Mindtree Consulting PVT LTD)" w:date="2016-09-06T08:47:00Z"/>
          <w:rPrChange w:id="2541" w:author="Veeresh Appasheb Ravadi (Mindtree Consulting PVT LTD)" w:date="2016-09-06T09:08:00Z">
            <w:rPr>
              <w:del w:id="2542" w:author="Veeresh Appasheb Ravadi (Mindtree Consulting PVT LTD)" w:date="2016-09-06T08:47:00Z"/>
            </w:rPr>
          </w:rPrChange>
        </w:rPr>
        <w:pPrChange w:id="2543" w:author="Veeresh Appasheb Ravadi (Mindtree Consulting PVT LTD)" w:date="2016-09-06T08:47:00Z">
          <w:pPr>
            <w:pStyle w:val="TAPNumberedProcedure1"/>
            <w:numPr>
              <w:numId w:val="31"/>
            </w:numPr>
          </w:pPr>
        </w:pPrChange>
      </w:pPr>
      <w:del w:id="2544" w:author="Veeresh Appasheb Ravadi (Mindtree Consulting PVT LTD)" w:date="2016-09-06T08:47:00Z">
        <w:r w:rsidRPr="00C6592D" w:rsidDel="00C530FD">
          <w:rPr>
            <w:rPrChange w:id="2545" w:author="Veeresh Appasheb Ravadi (Mindtree Consulting PVT LTD)" w:date="2016-09-06T09:08:00Z">
              <w:rPr/>
            </w:rPrChange>
          </w:rPr>
          <w:delText>Step 2</w:delText>
        </w:r>
        <w:bookmarkStart w:id="2546" w:name="_Toc460942569"/>
        <w:bookmarkStart w:id="2547" w:name="_Toc461456536"/>
        <w:bookmarkEnd w:id="2546"/>
        <w:bookmarkEnd w:id="2547"/>
      </w:del>
    </w:p>
    <w:p w14:paraId="62EA83FC" w14:textId="245E4DD0" w:rsidR="00E92D8B" w:rsidRPr="00C6592D" w:rsidDel="00C530FD" w:rsidRDefault="00E92D8B">
      <w:pPr>
        <w:tabs>
          <w:tab w:val="left" w:pos="8799"/>
        </w:tabs>
        <w:rPr>
          <w:del w:id="2548" w:author="Veeresh Appasheb Ravadi (Mindtree Consulting PVT LTD)" w:date="2016-09-06T08:47:00Z"/>
          <w:rPrChange w:id="2549" w:author="Veeresh Appasheb Ravadi (Mindtree Consulting PVT LTD)" w:date="2016-09-06T09:08:00Z">
            <w:rPr>
              <w:del w:id="2550" w:author="Veeresh Appasheb Ravadi (Mindtree Consulting PVT LTD)" w:date="2016-09-06T08:47:00Z"/>
            </w:rPr>
          </w:rPrChange>
        </w:rPr>
        <w:pPrChange w:id="2551" w:author="Veeresh Appasheb Ravadi (Mindtree Consulting PVT LTD)" w:date="2016-09-06T08:47:00Z">
          <w:pPr>
            <w:pStyle w:val="TAPNumberedProcedure1"/>
            <w:numPr>
              <w:numId w:val="31"/>
            </w:numPr>
          </w:pPr>
        </w:pPrChange>
      </w:pPr>
      <w:del w:id="2552" w:author="Veeresh Appasheb Ravadi (Mindtree Consulting PVT LTD)" w:date="2016-09-06T08:47:00Z">
        <w:r w:rsidRPr="00C6592D" w:rsidDel="00C530FD">
          <w:rPr>
            <w:rPrChange w:id="2553" w:author="Veeresh Appasheb Ravadi (Mindtree Consulting PVT LTD)" w:date="2016-09-06T09:08:00Z">
              <w:rPr/>
            </w:rPrChange>
          </w:rPr>
          <w:delText>Step 3</w:delText>
        </w:r>
        <w:bookmarkStart w:id="2554" w:name="_Toc460942570"/>
        <w:bookmarkStart w:id="2555" w:name="_Toc461456537"/>
        <w:bookmarkEnd w:id="2554"/>
        <w:bookmarkEnd w:id="2555"/>
      </w:del>
    </w:p>
    <w:p w14:paraId="78C858C1" w14:textId="50DBE620" w:rsidR="00E92D8B" w:rsidRPr="00C6592D" w:rsidDel="00C530FD" w:rsidRDefault="00E92D8B">
      <w:pPr>
        <w:tabs>
          <w:tab w:val="left" w:pos="8799"/>
        </w:tabs>
        <w:rPr>
          <w:del w:id="2556" w:author="Veeresh Appasheb Ravadi (Mindtree Consulting PVT LTD)" w:date="2016-09-06T08:47:00Z"/>
        </w:rPr>
        <w:pPrChange w:id="2557" w:author="Veeresh Appasheb Ravadi (Mindtree Consulting PVT LTD)" w:date="2016-09-06T08:47:00Z">
          <w:pPr/>
        </w:pPrChange>
      </w:pPr>
      <w:bookmarkStart w:id="2558" w:name="_Toc460942571"/>
      <w:bookmarkStart w:id="2559" w:name="_Toc461456538"/>
      <w:bookmarkEnd w:id="2558"/>
      <w:bookmarkEnd w:id="2559"/>
    </w:p>
    <w:p w14:paraId="511D6B06" w14:textId="6C19DE3B" w:rsidR="00C2247B" w:rsidRPr="00C6592D" w:rsidDel="00C530FD" w:rsidRDefault="000C53A7">
      <w:pPr>
        <w:tabs>
          <w:tab w:val="left" w:pos="8799"/>
        </w:tabs>
        <w:rPr>
          <w:del w:id="2560" w:author="Veeresh Appasheb Ravadi (Mindtree Consulting PVT LTD)" w:date="2016-09-06T08:47:00Z"/>
          <w:rPrChange w:id="2561" w:author="Veeresh Appasheb Ravadi (Mindtree Consulting PVT LTD)" w:date="2016-09-06T09:08:00Z">
            <w:rPr>
              <w:del w:id="2562" w:author="Veeresh Appasheb Ravadi (Mindtree Consulting PVT LTD)" w:date="2016-09-06T08:47:00Z"/>
            </w:rPr>
          </w:rPrChange>
        </w:rPr>
        <w:pPrChange w:id="2563" w:author="Veeresh Appasheb Ravadi (Mindtree Consulting PVT LTD)" w:date="2016-09-06T08:47:00Z">
          <w:pPr>
            <w:pStyle w:val="Heading2"/>
          </w:pPr>
        </w:pPrChange>
      </w:pPr>
      <w:del w:id="2564" w:author="Veeresh Appasheb Ravadi (Mindtree Consulting PVT LTD)" w:date="2016-09-06T08:47:00Z">
        <w:r w:rsidRPr="00D55451" w:rsidDel="00C530FD">
          <w:delText>Activity 2</w:delText>
        </w:r>
      </w:del>
      <w:ins w:id="2565" w:author="Anup Manandhar" w:date="2016-05-17T17:33:00Z">
        <w:del w:id="2566" w:author="Veeresh Appasheb Ravadi (Mindtree Consulting PVT LTD)" w:date="2016-09-06T08:47:00Z">
          <w:r w:rsidR="00F37492" w:rsidRPr="004A4E23" w:rsidDel="00C530FD">
            <w:delText>Deploy Enterprise Trusted Root Certificates, App Licenses and Inventory Licenses</w:delText>
          </w:r>
        </w:del>
      </w:ins>
      <w:bookmarkStart w:id="2567" w:name="_Toc460942572"/>
      <w:bookmarkStart w:id="2568" w:name="_Toc461456539"/>
      <w:bookmarkEnd w:id="2567"/>
      <w:bookmarkEnd w:id="2568"/>
    </w:p>
    <w:p w14:paraId="709F981F" w14:textId="49425E69" w:rsidR="00C2247B" w:rsidRPr="00C6592D" w:rsidDel="00C530FD" w:rsidRDefault="00C2247B">
      <w:pPr>
        <w:tabs>
          <w:tab w:val="left" w:pos="8799"/>
        </w:tabs>
        <w:rPr>
          <w:del w:id="2569" w:author="Veeresh Appasheb Ravadi (Mindtree Consulting PVT LTD)" w:date="2016-09-06T08:47:00Z"/>
        </w:rPr>
        <w:pPrChange w:id="2570" w:author="Veeresh Appasheb Ravadi (Mindtree Consulting PVT LTD)" w:date="2016-09-06T08:47:00Z">
          <w:pPr/>
        </w:pPrChange>
      </w:pPr>
      <w:del w:id="2571" w:author="Veeresh Appasheb Ravadi (Mindtree Consulting PVT LTD)" w:date="2016-09-06T08:47:00Z">
        <w:r w:rsidRPr="00C6592D" w:rsidDel="00C530FD">
          <w:delText>This activity will implement/configure &lt;outcome of the activity&gt;.  Complete the following tasks</w:delText>
        </w:r>
        <w:bookmarkStart w:id="2572" w:name="_Toc460942573"/>
        <w:bookmarkStart w:id="2573" w:name="_Toc461456540"/>
        <w:bookmarkEnd w:id="2572"/>
        <w:bookmarkEnd w:id="2573"/>
      </w:del>
    </w:p>
    <w:p w14:paraId="359BE063" w14:textId="58D5A87C" w:rsidR="00C2247B" w:rsidRPr="004A4E23" w:rsidDel="00C530FD" w:rsidRDefault="00C2247B">
      <w:pPr>
        <w:tabs>
          <w:tab w:val="left" w:pos="8799"/>
        </w:tabs>
        <w:rPr>
          <w:del w:id="2574" w:author="Veeresh Appasheb Ravadi (Mindtree Consulting PVT LTD)" w:date="2016-09-06T08:47:00Z"/>
        </w:rPr>
        <w:pPrChange w:id="2575" w:author="Veeresh Appasheb Ravadi (Mindtree Consulting PVT LTD)" w:date="2016-09-06T08:47:00Z">
          <w:pPr>
            <w:pStyle w:val="TAPNumberedProcedure1"/>
            <w:numPr>
              <w:numId w:val="32"/>
            </w:numPr>
          </w:pPr>
        </w:pPrChange>
      </w:pPr>
      <w:del w:id="2576" w:author="Veeresh Appasheb Ravadi (Mindtree Consulting PVT LTD)" w:date="2016-09-06T08:47:00Z">
        <w:r w:rsidRPr="00D55451" w:rsidDel="00C530FD">
          <w:delText>Task 1 – &lt;outcome of the task&gt;</w:delText>
        </w:r>
        <w:bookmarkStart w:id="2577" w:name="_Toc460942574"/>
        <w:bookmarkStart w:id="2578" w:name="_Toc461456541"/>
        <w:bookmarkEnd w:id="2577"/>
        <w:bookmarkEnd w:id="2578"/>
      </w:del>
    </w:p>
    <w:p w14:paraId="1456E5C9" w14:textId="17AD8B58" w:rsidR="00B31D37" w:rsidRPr="00C6592D" w:rsidDel="00C530FD" w:rsidRDefault="00B31D37">
      <w:pPr>
        <w:tabs>
          <w:tab w:val="left" w:pos="8799"/>
        </w:tabs>
        <w:rPr>
          <w:del w:id="2579" w:author="Veeresh Appasheb Ravadi (Mindtree Consulting PVT LTD)" w:date="2016-09-06T08:47:00Z"/>
          <w:rPrChange w:id="2580" w:author="Veeresh Appasheb Ravadi (Mindtree Consulting PVT LTD)" w:date="2016-09-06T09:08:00Z">
            <w:rPr>
              <w:del w:id="2581" w:author="Veeresh Appasheb Ravadi (Mindtree Consulting PVT LTD)" w:date="2016-09-06T08:47:00Z"/>
            </w:rPr>
          </w:rPrChange>
        </w:rPr>
        <w:pPrChange w:id="2582" w:author="Veeresh Appasheb Ravadi (Mindtree Consulting PVT LTD)" w:date="2016-09-06T08:47:00Z">
          <w:pPr>
            <w:pStyle w:val="TAPNumberedProcedure1"/>
            <w:numPr>
              <w:numId w:val="0"/>
            </w:numPr>
            <w:ind w:left="0" w:firstLine="0"/>
          </w:pPr>
        </w:pPrChange>
      </w:pPr>
      <w:bookmarkStart w:id="2583" w:name="_Toc460942575"/>
      <w:bookmarkStart w:id="2584" w:name="_Toc461456542"/>
      <w:bookmarkEnd w:id="2583"/>
      <w:bookmarkEnd w:id="2584"/>
    </w:p>
    <w:p w14:paraId="217F929E" w14:textId="39406842" w:rsidR="00C2247B" w:rsidRPr="00C6592D" w:rsidDel="00C530FD" w:rsidRDefault="00C2247B">
      <w:pPr>
        <w:tabs>
          <w:tab w:val="left" w:pos="8799"/>
        </w:tabs>
        <w:rPr>
          <w:del w:id="2585" w:author="Veeresh Appasheb Ravadi (Mindtree Consulting PVT LTD)" w:date="2016-09-06T08:47:00Z"/>
          <w:rPrChange w:id="2586" w:author="Veeresh Appasheb Ravadi (Mindtree Consulting PVT LTD)" w:date="2016-09-06T09:08:00Z">
            <w:rPr>
              <w:del w:id="2587" w:author="Veeresh Appasheb Ravadi (Mindtree Consulting PVT LTD)" w:date="2016-09-06T08:47:00Z"/>
            </w:rPr>
          </w:rPrChange>
        </w:rPr>
        <w:pPrChange w:id="2588" w:author="Veeresh Appasheb Ravadi (Mindtree Consulting PVT LTD)" w:date="2016-09-06T08:47:00Z">
          <w:pPr>
            <w:pStyle w:val="Heading2"/>
            <w:numPr>
              <w:ilvl w:val="2"/>
            </w:numPr>
            <w:ind w:left="1404" w:hanging="504"/>
          </w:pPr>
        </w:pPrChange>
      </w:pPr>
      <w:del w:id="2589" w:author="Veeresh Appasheb Ravadi (Mindtree Consulting PVT LTD)" w:date="2016-09-06T08:47:00Z">
        <w:r w:rsidRPr="00C6592D" w:rsidDel="00C530FD">
          <w:rPr>
            <w:rPrChange w:id="2590" w:author="Veeresh Appasheb Ravadi (Mindtree Consulting PVT LTD)" w:date="2016-09-06T09:08:00Z">
              <w:rPr/>
            </w:rPrChange>
          </w:rPr>
          <w:delText>Task 1</w:delText>
        </w:r>
        <w:bookmarkStart w:id="2591" w:name="_Toc460942576"/>
        <w:bookmarkStart w:id="2592" w:name="_Toc461456543"/>
        <w:bookmarkEnd w:id="2591"/>
        <w:bookmarkEnd w:id="2592"/>
      </w:del>
    </w:p>
    <w:p w14:paraId="36286DA6" w14:textId="67331E7F" w:rsidR="00C2247B" w:rsidRPr="00C6592D" w:rsidDel="00C530FD" w:rsidRDefault="00C2247B">
      <w:pPr>
        <w:tabs>
          <w:tab w:val="left" w:pos="8799"/>
        </w:tabs>
        <w:rPr>
          <w:del w:id="2593" w:author="Veeresh Appasheb Ravadi (Mindtree Consulting PVT LTD)" w:date="2016-09-06T08:47:00Z"/>
          <w:rPrChange w:id="2594" w:author="Veeresh Appasheb Ravadi (Mindtree Consulting PVT LTD)" w:date="2016-09-06T09:08:00Z">
            <w:rPr>
              <w:del w:id="2595" w:author="Veeresh Appasheb Ravadi (Mindtree Consulting PVT LTD)" w:date="2016-09-06T08:47:00Z"/>
            </w:rPr>
          </w:rPrChange>
        </w:rPr>
        <w:pPrChange w:id="2596" w:author="Veeresh Appasheb Ravadi (Mindtree Consulting PVT LTD)" w:date="2016-09-06T08:47:00Z">
          <w:pPr>
            <w:pStyle w:val="AuthorGuidance"/>
          </w:pPr>
        </w:pPrChange>
      </w:pPr>
      <w:del w:id="2597" w:author="Veeresh Appasheb Ravadi (Mindtree Consulting PVT LTD)" w:date="2016-09-06T08:47:00Z">
        <w:r w:rsidRPr="00C6592D" w:rsidDel="00C530FD">
          <w:rPr>
            <w:rPrChange w:id="2598" w:author="Veeresh Appasheb Ravadi (Mindtree Consulting PVT LTD)" w:date="2016-09-06T09:08:00Z">
              <w:rPr/>
            </w:rPrChange>
          </w:rPr>
          <w:delText>&lt;Steps may be a single reference to an existing instruction guide on TechNet&gt;</w:delText>
        </w:r>
        <w:bookmarkStart w:id="2599" w:name="_Toc460942577"/>
        <w:bookmarkStart w:id="2600" w:name="_Toc461456544"/>
        <w:bookmarkEnd w:id="2599"/>
        <w:bookmarkEnd w:id="2600"/>
      </w:del>
    </w:p>
    <w:p w14:paraId="48034043" w14:textId="5C0A5EBA" w:rsidR="00C2247B" w:rsidRPr="00C6592D" w:rsidDel="00C530FD" w:rsidRDefault="00C2247B">
      <w:pPr>
        <w:tabs>
          <w:tab w:val="left" w:pos="8799"/>
        </w:tabs>
        <w:rPr>
          <w:del w:id="2601" w:author="Veeresh Appasheb Ravadi (Mindtree Consulting PVT LTD)" w:date="2016-09-06T08:47:00Z"/>
          <w:rPrChange w:id="2602" w:author="Veeresh Appasheb Ravadi (Mindtree Consulting PVT LTD)" w:date="2016-09-06T09:08:00Z">
            <w:rPr>
              <w:del w:id="2603" w:author="Veeresh Appasheb Ravadi (Mindtree Consulting PVT LTD)" w:date="2016-09-06T08:47:00Z"/>
            </w:rPr>
          </w:rPrChange>
        </w:rPr>
        <w:pPrChange w:id="2604" w:author="Veeresh Appasheb Ravadi (Mindtree Consulting PVT LTD)" w:date="2016-09-06T08:47:00Z">
          <w:pPr>
            <w:pStyle w:val="TAPNumberedProcedure1"/>
            <w:numPr>
              <w:numId w:val="33"/>
            </w:numPr>
          </w:pPr>
        </w:pPrChange>
      </w:pPr>
      <w:del w:id="2605" w:author="Veeresh Appasheb Ravadi (Mindtree Consulting PVT LTD)" w:date="2016-09-06T08:47:00Z">
        <w:r w:rsidRPr="00C6592D" w:rsidDel="00C530FD">
          <w:rPr>
            <w:rPrChange w:id="2606" w:author="Veeresh Appasheb Ravadi (Mindtree Consulting PVT LTD)" w:date="2016-09-06T09:08:00Z">
              <w:rPr/>
            </w:rPrChange>
          </w:rPr>
          <w:delText>Step 1</w:delText>
        </w:r>
        <w:bookmarkStart w:id="2607" w:name="_Toc460942578"/>
        <w:bookmarkStart w:id="2608" w:name="_Toc461456545"/>
        <w:bookmarkEnd w:id="2607"/>
        <w:bookmarkEnd w:id="2608"/>
      </w:del>
    </w:p>
    <w:p w14:paraId="3FC524B4" w14:textId="4E396659" w:rsidR="00C2247B" w:rsidRPr="00C6592D" w:rsidDel="00C530FD" w:rsidRDefault="00C2247B">
      <w:pPr>
        <w:tabs>
          <w:tab w:val="left" w:pos="8799"/>
        </w:tabs>
        <w:rPr>
          <w:del w:id="2609" w:author="Veeresh Appasheb Ravadi (Mindtree Consulting PVT LTD)" w:date="2016-09-06T08:47:00Z"/>
          <w:rPrChange w:id="2610" w:author="Veeresh Appasheb Ravadi (Mindtree Consulting PVT LTD)" w:date="2016-09-06T09:08:00Z">
            <w:rPr>
              <w:del w:id="2611" w:author="Veeresh Appasheb Ravadi (Mindtree Consulting PVT LTD)" w:date="2016-09-06T08:47:00Z"/>
            </w:rPr>
          </w:rPrChange>
        </w:rPr>
        <w:pPrChange w:id="2612" w:author="Veeresh Appasheb Ravadi (Mindtree Consulting PVT LTD)" w:date="2016-09-06T08:47:00Z">
          <w:pPr>
            <w:pStyle w:val="TAPNumberedProcedure1"/>
            <w:numPr>
              <w:numId w:val="31"/>
            </w:numPr>
          </w:pPr>
        </w:pPrChange>
      </w:pPr>
      <w:del w:id="2613" w:author="Veeresh Appasheb Ravadi (Mindtree Consulting PVT LTD)" w:date="2016-09-06T08:47:00Z">
        <w:r w:rsidRPr="00C6592D" w:rsidDel="00C530FD">
          <w:rPr>
            <w:rPrChange w:id="2614" w:author="Veeresh Appasheb Ravadi (Mindtree Consulting PVT LTD)" w:date="2016-09-06T09:08:00Z">
              <w:rPr/>
            </w:rPrChange>
          </w:rPr>
          <w:delText>Step 2</w:delText>
        </w:r>
        <w:bookmarkStart w:id="2615" w:name="_Toc460942579"/>
        <w:bookmarkStart w:id="2616" w:name="_Toc461456546"/>
        <w:bookmarkEnd w:id="2615"/>
        <w:bookmarkEnd w:id="2616"/>
      </w:del>
    </w:p>
    <w:p w14:paraId="091DE97B" w14:textId="3EF2EEAE" w:rsidR="00C2247B" w:rsidRPr="00C6592D" w:rsidDel="00C530FD" w:rsidRDefault="00C2247B">
      <w:pPr>
        <w:tabs>
          <w:tab w:val="left" w:pos="8799"/>
        </w:tabs>
        <w:rPr>
          <w:del w:id="2617" w:author="Veeresh Appasheb Ravadi (Mindtree Consulting PVT LTD)" w:date="2016-09-06T08:47:00Z"/>
          <w:rPrChange w:id="2618" w:author="Veeresh Appasheb Ravadi (Mindtree Consulting PVT LTD)" w:date="2016-09-06T09:08:00Z">
            <w:rPr>
              <w:del w:id="2619" w:author="Veeresh Appasheb Ravadi (Mindtree Consulting PVT LTD)" w:date="2016-09-06T08:47:00Z"/>
            </w:rPr>
          </w:rPrChange>
        </w:rPr>
        <w:pPrChange w:id="2620" w:author="Veeresh Appasheb Ravadi (Mindtree Consulting PVT LTD)" w:date="2016-09-06T08:47:00Z">
          <w:pPr>
            <w:pStyle w:val="TAPNumberedProcedure1"/>
            <w:numPr>
              <w:numId w:val="31"/>
            </w:numPr>
          </w:pPr>
        </w:pPrChange>
      </w:pPr>
      <w:del w:id="2621" w:author="Veeresh Appasheb Ravadi (Mindtree Consulting PVT LTD)" w:date="2016-09-06T08:47:00Z">
        <w:r w:rsidRPr="00C6592D" w:rsidDel="00C530FD">
          <w:rPr>
            <w:rPrChange w:id="2622" w:author="Veeresh Appasheb Ravadi (Mindtree Consulting PVT LTD)" w:date="2016-09-06T09:08:00Z">
              <w:rPr/>
            </w:rPrChange>
          </w:rPr>
          <w:delText>Step 3</w:delText>
        </w:r>
        <w:bookmarkStart w:id="2623" w:name="_Toc460942580"/>
        <w:bookmarkStart w:id="2624" w:name="_Toc461456547"/>
        <w:bookmarkEnd w:id="2623"/>
        <w:bookmarkEnd w:id="2624"/>
      </w:del>
    </w:p>
    <w:p w14:paraId="3285D235" w14:textId="08BB538B" w:rsidR="00C2247B" w:rsidRPr="00C6592D" w:rsidDel="00C530FD" w:rsidRDefault="00C2247B">
      <w:pPr>
        <w:tabs>
          <w:tab w:val="left" w:pos="8799"/>
        </w:tabs>
        <w:rPr>
          <w:ins w:id="2625" w:author="Anup Manandhar" w:date="2016-05-17T17:33:00Z"/>
          <w:del w:id="2626" w:author="Veeresh Appasheb Ravadi (Mindtree Consulting PVT LTD)" w:date="2016-09-06T08:47:00Z"/>
        </w:rPr>
        <w:pPrChange w:id="2627" w:author="Veeresh Appasheb Ravadi (Mindtree Consulting PVT LTD)" w:date="2016-09-06T08:47:00Z">
          <w:pPr/>
        </w:pPrChange>
      </w:pPr>
      <w:bookmarkStart w:id="2628" w:name="_Toc460942581"/>
      <w:bookmarkStart w:id="2629" w:name="_Toc461456548"/>
      <w:bookmarkEnd w:id="2628"/>
      <w:bookmarkEnd w:id="2629"/>
    </w:p>
    <w:p w14:paraId="45B6E4D0" w14:textId="05D94BB8" w:rsidR="00BE6258" w:rsidRPr="00C6592D" w:rsidDel="00C530FD" w:rsidRDefault="00BE6258">
      <w:pPr>
        <w:tabs>
          <w:tab w:val="left" w:pos="8799"/>
        </w:tabs>
        <w:rPr>
          <w:ins w:id="2630" w:author="Anup Manandhar" w:date="2016-05-17T17:35:00Z"/>
          <w:del w:id="2631" w:author="Veeresh Appasheb Ravadi (Mindtree Consulting PVT LTD)" w:date="2016-09-06T08:47:00Z"/>
        </w:rPr>
        <w:pPrChange w:id="2632" w:author="Veeresh Appasheb Ravadi (Mindtree Consulting PVT LTD)" w:date="2016-09-06T08:47:00Z">
          <w:pPr/>
        </w:pPrChange>
      </w:pPr>
      <w:ins w:id="2633" w:author="Anup Manandhar" w:date="2016-05-17T17:35:00Z">
        <w:del w:id="2634" w:author="Veeresh Appasheb Ravadi (Mindtree Consulting PVT LTD)" w:date="2016-09-06T08:47:00Z">
          <w:r w:rsidRPr="00C6592D" w:rsidDel="00C530FD">
            <w:delText>Deploy Store Apps Offline</w:delText>
          </w:r>
          <w:bookmarkStart w:id="2635" w:name="_Toc460942582"/>
          <w:bookmarkStart w:id="2636" w:name="_Toc461456549"/>
          <w:bookmarkEnd w:id="2635"/>
          <w:bookmarkEnd w:id="2636"/>
        </w:del>
      </w:ins>
    </w:p>
    <w:p w14:paraId="77112872" w14:textId="7C3A78E1" w:rsidR="00BE6258" w:rsidRPr="00C6592D" w:rsidDel="00C530FD" w:rsidRDefault="00BE6258">
      <w:pPr>
        <w:tabs>
          <w:tab w:val="left" w:pos="8799"/>
        </w:tabs>
        <w:rPr>
          <w:ins w:id="2637" w:author="Anup Manandhar" w:date="2016-05-17T17:35:00Z"/>
          <w:del w:id="2638" w:author="Veeresh Appasheb Ravadi (Mindtree Consulting PVT LTD)" w:date="2016-09-06T08:47:00Z"/>
        </w:rPr>
        <w:pPrChange w:id="2639" w:author="Veeresh Appasheb Ravadi (Mindtree Consulting PVT LTD)" w:date="2016-09-06T08:47:00Z">
          <w:pPr/>
        </w:pPrChange>
      </w:pPr>
      <w:bookmarkStart w:id="2640" w:name="_Toc460942583"/>
      <w:bookmarkStart w:id="2641" w:name="_Toc461456550"/>
      <w:bookmarkEnd w:id="2640"/>
      <w:bookmarkEnd w:id="2641"/>
    </w:p>
    <w:p w14:paraId="684995F9" w14:textId="6A3C41ED" w:rsidR="00BE6258" w:rsidRPr="00C6592D" w:rsidDel="00C530FD" w:rsidRDefault="00BE6258">
      <w:pPr>
        <w:tabs>
          <w:tab w:val="left" w:pos="8799"/>
        </w:tabs>
        <w:rPr>
          <w:ins w:id="2642" w:author="Anup Manandhar" w:date="2016-05-17T17:35:00Z"/>
          <w:del w:id="2643" w:author="Veeresh Appasheb Ravadi (Mindtree Consulting PVT LTD)" w:date="2016-09-06T08:47:00Z"/>
        </w:rPr>
        <w:pPrChange w:id="2644" w:author="Veeresh Appasheb Ravadi (Mindtree Consulting PVT LTD)" w:date="2016-09-06T08:47:00Z">
          <w:pPr/>
        </w:pPrChange>
      </w:pPr>
      <w:bookmarkStart w:id="2645" w:name="_Toc460942584"/>
      <w:bookmarkStart w:id="2646" w:name="_Toc461456551"/>
      <w:bookmarkEnd w:id="2645"/>
      <w:bookmarkEnd w:id="2646"/>
    </w:p>
    <w:p w14:paraId="20CE27B0" w14:textId="1293E48C" w:rsidR="00BE6258" w:rsidRPr="00C6592D" w:rsidDel="00C530FD" w:rsidRDefault="00BE6258">
      <w:pPr>
        <w:tabs>
          <w:tab w:val="left" w:pos="8799"/>
        </w:tabs>
        <w:rPr>
          <w:ins w:id="2647" w:author="Anup Manandhar" w:date="2016-05-17T17:35:00Z"/>
          <w:del w:id="2648" w:author="Veeresh Appasheb Ravadi (Mindtree Consulting PVT LTD)" w:date="2016-09-06T08:47:00Z"/>
        </w:rPr>
        <w:pPrChange w:id="2649" w:author="Veeresh Appasheb Ravadi (Mindtree Consulting PVT LTD)" w:date="2016-09-06T08:47:00Z">
          <w:pPr/>
        </w:pPrChange>
      </w:pPr>
      <w:ins w:id="2650" w:author="Anup Manandhar" w:date="2016-05-17T17:35:00Z">
        <w:del w:id="2651" w:author="Veeresh Appasheb Ravadi (Mindtree Consulting PVT LTD)" w:date="2016-09-06T08:47:00Z">
          <w:r w:rsidRPr="00C6592D" w:rsidDel="00C530FD">
            <w:delText>f</w:delText>
          </w:r>
          <w:bookmarkStart w:id="2652" w:name="_Toc460942585"/>
          <w:bookmarkStart w:id="2653" w:name="_Toc461456552"/>
          <w:bookmarkEnd w:id="2652"/>
          <w:bookmarkEnd w:id="2653"/>
        </w:del>
      </w:ins>
    </w:p>
    <w:p w14:paraId="387751F3" w14:textId="4EB37D64" w:rsidR="00BE6258" w:rsidRPr="00C6592D" w:rsidDel="00C530FD" w:rsidRDefault="00BE6258">
      <w:pPr>
        <w:tabs>
          <w:tab w:val="left" w:pos="8799"/>
        </w:tabs>
        <w:rPr>
          <w:ins w:id="2654" w:author="Anup Manandhar" w:date="2016-05-17T17:34:00Z"/>
          <w:del w:id="2655" w:author="Veeresh Appasheb Ravadi (Mindtree Consulting PVT LTD)" w:date="2016-09-06T08:47:00Z"/>
        </w:rPr>
        <w:pPrChange w:id="2656" w:author="Veeresh Appasheb Ravadi (Mindtree Consulting PVT LTD)" w:date="2016-09-06T08:47:00Z">
          <w:pPr/>
        </w:pPrChange>
      </w:pPr>
      <w:bookmarkStart w:id="2657" w:name="_Toc460942586"/>
      <w:bookmarkStart w:id="2658" w:name="_Toc461456553"/>
      <w:bookmarkEnd w:id="2657"/>
      <w:bookmarkEnd w:id="2658"/>
    </w:p>
    <w:p w14:paraId="21BEE7D5" w14:textId="56DE3773" w:rsidR="00BE6258" w:rsidRPr="00C6592D" w:rsidDel="00C530FD" w:rsidRDefault="00BE6258">
      <w:pPr>
        <w:tabs>
          <w:tab w:val="left" w:pos="8799"/>
        </w:tabs>
        <w:rPr>
          <w:ins w:id="2659" w:author="Anup Manandhar" w:date="2016-05-17T17:35:00Z"/>
          <w:del w:id="2660" w:author="Veeresh Appasheb Ravadi (Mindtree Consulting PVT LTD)" w:date="2016-09-06T08:47:00Z"/>
        </w:rPr>
        <w:pPrChange w:id="2661" w:author="Veeresh Appasheb Ravadi (Mindtree Consulting PVT LTD)" w:date="2016-09-06T08:47:00Z">
          <w:pPr/>
        </w:pPrChange>
      </w:pPr>
      <w:bookmarkStart w:id="2662" w:name="_Toc460942587"/>
      <w:bookmarkStart w:id="2663" w:name="_Toc461456554"/>
      <w:bookmarkEnd w:id="2662"/>
      <w:bookmarkEnd w:id="2663"/>
    </w:p>
    <w:p w14:paraId="6A0B5556" w14:textId="38B749E6" w:rsidR="00BE6258" w:rsidRPr="00C6592D" w:rsidDel="00C530FD" w:rsidRDefault="00BE6258">
      <w:pPr>
        <w:tabs>
          <w:tab w:val="left" w:pos="8799"/>
        </w:tabs>
        <w:rPr>
          <w:ins w:id="2664" w:author="Anup Manandhar" w:date="2016-05-17T17:34:00Z"/>
          <w:del w:id="2665" w:author="Veeresh Appasheb Ravadi (Mindtree Consulting PVT LTD)" w:date="2016-09-06T08:47:00Z"/>
        </w:rPr>
        <w:pPrChange w:id="2666" w:author="Veeresh Appasheb Ravadi (Mindtree Consulting PVT LTD)" w:date="2016-09-06T08:47:00Z">
          <w:pPr/>
        </w:pPrChange>
      </w:pPr>
      <w:ins w:id="2667" w:author="Anup Manandhar" w:date="2016-05-17T17:35:00Z">
        <w:del w:id="2668" w:author="Veeresh Appasheb Ravadi (Mindtree Consulting PVT LTD)" w:date="2016-09-06T08:47:00Z">
          <w:r w:rsidRPr="00C6592D" w:rsidDel="00C530FD">
            <w:delText>a</w:delText>
          </w:r>
        </w:del>
      </w:ins>
      <w:bookmarkStart w:id="2669" w:name="_Toc460942588"/>
      <w:bookmarkStart w:id="2670" w:name="_Toc461456555"/>
      <w:bookmarkEnd w:id="2669"/>
      <w:bookmarkEnd w:id="2670"/>
    </w:p>
    <w:p w14:paraId="6710D102" w14:textId="6A9ACA8E" w:rsidR="00BE6258" w:rsidRPr="00C6592D" w:rsidDel="00C530FD" w:rsidRDefault="00BE6258">
      <w:pPr>
        <w:tabs>
          <w:tab w:val="left" w:pos="8799"/>
        </w:tabs>
        <w:rPr>
          <w:ins w:id="2671" w:author="Anup Manandhar" w:date="2016-05-17T17:36:00Z"/>
          <w:del w:id="2672" w:author="Veeresh Appasheb Ravadi (Mindtree Consulting PVT LTD)" w:date="2016-09-06T08:47:00Z"/>
        </w:rPr>
        <w:pPrChange w:id="2673" w:author="Veeresh Appasheb Ravadi (Mindtree Consulting PVT LTD)" w:date="2016-09-06T08:47:00Z">
          <w:pPr/>
        </w:pPrChange>
      </w:pPr>
      <w:bookmarkStart w:id="2674" w:name="_Toc460942589"/>
      <w:bookmarkStart w:id="2675" w:name="_Toc461456556"/>
      <w:bookmarkEnd w:id="2674"/>
      <w:bookmarkEnd w:id="2675"/>
    </w:p>
    <w:p w14:paraId="0557858E" w14:textId="38951873" w:rsidR="00BE6258" w:rsidRPr="00C6592D" w:rsidDel="00C530FD" w:rsidRDefault="00BE6258">
      <w:pPr>
        <w:tabs>
          <w:tab w:val="left" w:pos="8799"/>
        </w:tabs>
        <w:rPr>
          <w:ins w:id="2676" w:author="Anup Manandhar" w:date="2016-05-17T17:34:00Z"/>
          <w:del w:id="2677" w:author="Veeresh Appasheb Ravadi (Mindtree Consulting PVT LTD)" w:date="2016-09-06T08:47:00Z"/>
        </w:rPr>
        <w:pPrChange w:id="2678" w:author="Veeresh Appasheb Ravadi (Mindtree Consulting PVT LTD)" w:date="2016-09-06T08:47:00Z">
          <w:pPr/>
        </w:pPrChange>
      </w:pPr>
      <w:ins w:id="2679" w:author="Anup Manandhar" w:date="2016-05-17T17:36:00Z">
        <w:del w:id="2680" w:author="Veeresh Appasheb Ravadi (Mindtree Consulting PVT LTD)" w:date="2016-09-06T08:47:00Z">
          <w:r w:rsidRPr="00C6592D" w:rsidDel="00C530FD">
            <w:delText>a</w:delText>
          </w:r>
        </w:del>
      </w:ins>
      <w:bookmarkStart w:id="2681" w:name="_Toc460942590"/>
      <w:bookmarkStart w:id="2682" w:name="_Toc461456557"/>
      <w:bookmarkEnd w:id="2681"/>
      <w:bookmarkEnd w:id="2682"/>
    </w:p>
    <w:p w14:paraId="0B2F1824" w14:textId="4AD7D389" w:rsidR="00BE6258" w:rsidRPr="00C6592D" w:rsidDel="00C530FD" w:rsidRDefault="00BE6258">
      <w:pPr>
        <w:tabs>
          <w:tab w:val="left" w:pos="8799"/>
        </w:tabs>
        <w:rPr>
          <w:ins w:id="2683" w:author="Anup Manandhar" w:date="2016-05-17T17:36:00Z"/>
          <w:del w:id="2684" w:author="Veeresh Appasheb Ravadi (Mindtree Consulting PVT LTD)" w:date="2016-09-06T08:47:00Z"/>
        </w:rPr>
        <w:pPrChange w:id="2685" w:author="Veeresh Appasheb Ravadi (Mindtree Consulting PVT LTD)" w:date="2016-09-06T08:47:00Z">
          <w:pPr/>
        </w:pPrChange>
      </w:pPr>
      <w:bookmarkStart w:id="2686" w:name="_Toc460942591"/>
      <w:bookmarkStart w:id="2687" w:name="_Toc461456558"/>
      <w:bookmarkEnd w:id="2686"/>
      <w:bookmarkEnd w:id="2687"/>
    </w:p>
    <w:p w14:paraId="62011C13" w14:textId="72AF514A" w:rsidR="00BE6258" w:rsidRPr="00C6592D" w:rsidDel="00C530FD" w:rsidRDefault="00BE6258">
      <w:pPr>
        <w:tabs>
          <w:tab w:val="left" w:pos="8799"/>
        </w:tabs>
        <w:rPr>
          <w:ins w:id="2688" w:author="Anup Manandhar" w:date="2016-05-17T17:34:00Z"/>
          <w:del w:id="2689" w:author="Veeresh Appasheb Ravadi (Mindtree Consulting PVT LTD)" w:date="2016-09-06T08:47:00Z"/>
        </w:rPr>
        <w:pPrChange w:id="2690" w:author="Veeresh Appasheb Ravadi (Mindtree Consulting PVT LTD)" w:date="2016-09-06T08:47:00Z">
          <w:pPr/>
        </w:pPrChange>
      </w:pPr>
      <w:ins w:id="2691" w:author="Anup Manandhar" w:date="2016-05-17T17:33:00Z">
        <w:del w:id="2692" w:author="Veeresh Appasheb Ravadi (Mindtree Consulting PVT LTD)" w:date="2016-09-06T08:47:00Z">
          <w:r w:rsidRPr="00C6592D" w:rsidDel="00C530FD">
            <w:delText>Jfka</w:delText>
          </w:r>
        </w:del>
      </w:ins>
      <w:bookmarkStart w:id="2693" w:name="_Toc460942592"/>
      <w:bookmarkStart w:id="2694" w:name="_Toc461456559"/>
      <w:bookmarkEnd w:id="2693"/>
      <w:bookmarkEnd w:id="2694"/>
    </w:p>
    <w:p w14:paraId="2671BB4E" w14:textId="4ACE6FB4" w:rsidR="00BE6258" w:rsidRPr="00C6592D" w:rsidDel="00C530FD" w:rsidRDefault="00BE6258">
      <w:pPr>
        <w:tabs>
          <w:tab w:val="left" w:pos="8799"/>
        </w:tabs>
        <w:rPr>
          <w:ins w:id="2695" w:author="Anup Manandhar" w:date="2016-05-17T17:34:00Z"/>
          <w:del w:id="2696" w:author="Veeresh Appasheb Ravadi (Mindtree Consulting PVT LTD)" w:date="2016-09-06T08:47:00Z"/>
        </w:rPr>
        <w:pPrChange w:id="2697" w:author="Veeresh Appasheb Ravadi (Mindtree Consulting PVT LTD)" w:date="2016-09-06T08:47:00Z">
          <w:pPr/>
        </w:pPrChange>
      </w:pPr>
      <w:bookmarkStart w:id="2698" w:name="_Toc460942593"/>
      <w:bookmarkStart w:id="2699" w:name="_Toc461456560"/>
      <w:bookmarkEnd w:id="2698"/>
      <w:bookmarkEnd w:id="2699"/>
    </w:p>
    <w:p w14:paraId="62A46454" w14:textId="6CA034EA" w:rsidR="00BE6258" w:rsidRPr="00C6592D" w:rsidDel="00C530FD" w:rsidRDefault="00BE6258">
      <w:pPr>
        <w:tabs>
          <w:tab w:val="left" w:pos="8799"/>
        </w:tabs>
        <w:rPr>
          <w:del w:id="2700" w:author="Veeresh Appasheb Ravadi (Mindtree Consulting PVT LTD)" w:date="2016-09-06T08:47:00Z"/>
        </w:rPr>
        <w:pPrChange w:id="2701" w:author="Veeresh Appasheb Ravadi (Mindtree Consulting PVT LTD)" w:date="2016-09-06T08:47:00Z">
          <w:pPr/>
        </w:pPrChange>
      </w:pPr>
      <w:bookmarkStart w:id="2702" w:name="_Toc460942594"/>
      <w:bookmarkStart w:id="2703" w:name="_Toc461456561"/>
      <w:bookmarkEnd w:id="2702"/>
      <w:bookmarkEnd w:id="2703"/>
    </w:p>
    <w:p w14:paraId="0F135C84" w14:textId="76BA32EA" w:rsidR="001A23DA" w:rsidRPr="00C6592D" w:rsidDel="00C530FD" w:rsidRDefault="001A23DA">
      <w:pPr>
        <w:tabs>
          <w:tab w:val="left" w:pos="8799"/>
        </w:tabs>
        <w:rPr>
          <w:del w:id="2704" w:author="Veeresh Appasheb Ravadi (Mindtree Consulting PVT LTD)" w:date="2016-09-06T08:47:00Z"/>
          <w:rFonts w:ascii="Segoe Pro Display" w:eastAsiaTheme="majorEastAsia" w:hAnsi="Segoe Pro Display" w:cstheme="majorBidi"/>
          <w:color w:val="1F3864" w:themeColor="accent5" w:themeShade="80"/>
          <w:sz w:val="32"/>
          <w:szCs w:val="32"/>
        </w:rPr>
        <w:pPrChange w:id="2705" w:author="Veeresh Appasheb Ravadi (Mindtree Consulting PVT LTD)" w:date="2016-09-06T08:47:00Z">
          <w:pPr>
            <w:spacing w:after="0"/>
            <w:ind w:left="0"/>
          </w:pPr>
        </w:pPrChange>
      </w:pPr>
      <w:bookmarkStart w:id="2706" w:name="_Participant_Community"/>
      <w:bookmarkEnd w:id="2706"/>
      <w:del w:id="2707" w:author="Veeresh Appasheb Ravadi (Mindtree Consulting PVT LTD)" w:date="2016-09-06T08:47:00Z">
        <w:r w:rsidRPr="00C6592D" w:rsidDel="00C530FD">
          <w:br w:type="page"/>
        </w:r>
      </w:del>
    </w:p>
    <w:p w14:paraId="411408A9" w14:textId="1B06FA1F" w:rsidR="00DC2398" w:rsidRPr="004A4E23" w:rsidDel="00C530FD" w:rsidRDefault="004C5E32">
      <w:pPr>
        <w:tabs>
          <w:tab w:val="left" w:pos="8799"/>
        </w:tabs>
        <w:rPr>
          <w:del w:id="2708" w:author="Veeresh Appasheb Ravadi (Mindtree Consulting PVT LTD)" w:date="2016-09-06T08:47:00Z"/>
        </w:rPr>
        <w:pPrChange w:id="2709" w:author="Veeresh Appasheb Ravadi (Mindtree Consulting PVT LTD)" w:date="2016-09-06T08:47:00Z">
          <w:pPr>
            <w:pStyle w:val="Heading1"/>
          </w:pPr>
        </w:pPrChange>
      </w:pPr>
      <w:del w:id="2710" w:author="Veeresh Appasheb Ravadi (Mindtree Consulting PVT LTD)" w:date="2016-09-06T08:47:00Z">
        <w:r w:rsidRPr="00D55451" w:rsidDel="00C530FD">
          <w:delText>Test Scenarios</w:delText>
        </w:r>
        <w:bookmarkStart w:id="2711" w:name="_Toc460942595"/>
        <w:bookmarkStart w:id="2712" w:name="_Toc461456562"/>
        <w:bookmarkEnd w:id="2711"/>
        <w:bookmarkEnd w:id="2712"/>
      </w:del>
    </w:p>
    <w:p w14:paraId="4545B63E" w14:textId="6A6B253C" w:rsidR="00B31D37" w:rsidRPr="00C6592D" w:rsidDel="00C530FD" w:rsidRDefault="00B31D37">
      <w:pPr>
        <w:tabs>
          <w:tab w:val="left" w:pos="8799"/>
        </w:tabs>
        <w:rPr>
          <w:del w:id="2713" w:author="Veeresh Appasheb Ravadi (Mindtree Consulting PVT LTD)" w:date="2016-09-06T08:47:00Z"/>
        </w:rPr>
        <w:pPrChange w:id="2714" w:author="Veeresh Appasheb Ravadi (Mindtree Consulting PVT LTD)" w:date="2016-09-06T08:47:00Z">
          <w:pPr/>
        </w:pPrChange>
      </w:pPr>
      <w:del w:id="2715" w:author="Veeresh Appasheb Ravadi (Mindtree Consulting PVT LTD)" w:date="2016-09-06T08:47:00Z">
        <w:r w:rsidRPr="00C6592D" w:rsidDel="00C530FD">
          <w:delText>This section includes test scenarios that you may consider to use and test the feature.</w:delText>
        </w:r>
        <w:bookmarkStart w:id="2716" w:name="_Toc460942596"/>
        <w:bookmarkStart w:id="2717" w:name="_Toc461456563"/>
        <w:bookmarkEnd w:id="2716"/>
        <w:bookmarkEnd w:id="2717"/>
      </w:del>
    </w:p>
    <w:p w14:paraId="59D69F4A" w14:textId="2B80676F" w:rsidR="00B31D37" w:rsidRPr="00C6592D" w:rsidDel="00C530FD" w:rsidRDefault="00B31D37">
      <w:pPr>
        <w:tabs>
          <w:tab w:val="left" w:pos="8799"/>
        </w:tabs>
        <w:rPr>
          <w:del w:id="2718" w:author="Veeresh Appasheb Ravadi (Mindtree Consulting PVT LTD)" w:date="2016-09-06T08:47:00Z"/>
        </w:rPr>
        <w:pPrChange w:id="2719" w:author="Veeresh Appasheb Ravadi (Mindtree Consulting PVT LTD)" w:date="2016-09-06T08:47:00Z">
          <w:pPr/>
        </w:pPrChange>
      </w:pPr>
      <w:bookmarkStart w:id="2720" w:name="_Toc460942597"/>
      <w:bookmarkStart w:id="2721" w:name="_Toc461456564"/>
      <w:bookmarkEnd w:id="2720"/>
      <w:bookmarkEnd w:id="2721"/>
    </w:p>
    <w:p w14:paraId="5A6BE58C" w14:textId="1ED6ECEB" w:rsidR="00B31D37" w:rsidRPr="004A4E23" w:rsidDel="00C530FD" w:rsidRDefault="00B31D37">
      <w:pPr>
        <w:tabs>
          <w:tab w:val="left" w:pos="8799"/>
        </w:tabs>
        <w:rPr>
          <w:del w:id="2722" w:author="Veeresh Appasheb Ravadi (Mindtree Consulting PVT LTD)" w:date="2016-09-06T08:47:00Z"/>
        </w:rPr>
        <w:pPrChange w:id="2723" w:author="Veeresh Appasheb Ravadi (Mindtree Consulting PVT LTD)" w:date="2016-09-06T08:47:00Z">
          <w:pPr>
            <w:pStyle w:val="Heading2"/>
          </w:pPr>
        </w:pPrChange>
      </w:pPr>
      <w:del w:id="2724" w:author="Veeresh Appasheb Ravadi (Mindtree Consulting PVT LTD)" w:date="2016-09-06T08:47:00Z">
        <w:r w:rsidRPr="00D55451" w:rsidDel="00C530FD">
          <w:delText>Test Scenario #1</w:delText>
        </w:r>
        <w:bookmarkStart w:id="2725" w:name="_Toc460942598"/>
        <w:bookmarkStart w:id="2726" w:name="_Toc461456565"/>
        <w:bookmarkEnd w:id="2725"/>
        <w:bookmarkEnd w:id="2726"/>
      </w:del>
    </w:p>
    <w:p w14:paraId="49423B27" w14:textId="21D1E9D9" w:rsidR="00B31D37" w:rsidRPr="00C6592D" w:rsidDel="00C530FD" w:rsidRDefault="00B31D37">
      <w:pPr>
        <w:tabs>
          <w:tab w:val="left" w:pos="8799"/>
        </w:tabs>
        <w:rPr>
          <w:del w:id="2727" w:author="Veeresh Appasheb Ravadi (Mindtree Consulting PVT LTD)" w:date="2016-09-06T08:47:00Z"/>
          <w:rPrChange w:id="2728" w:author="Veeresh Appasheb Ravadi (Mindtree Consulting PVT LTD)" w:date="2016-09-06T09:08:00Z">
            <w:rPr>
              <w:del w:id="2729" w:author="Veeresh Appasheb Ravadi (Mindtree Consulting PVT LTD)" w:date="2016-09-06T08:47:00Z"/>
            </w:rPr>
          </w:rPrChange>
        </w:rPr>
        <w:pPrChange w:id="2730" w:author="Veeresh Appasheb Ravadi (Mindtree Consulting PVT LTD)" w:date="2016-09-06T08:47:00Z">
          <w:pPr>
            <w:pStyle w:val="AuthorGuidance"/>
          </w:pPr>
        </w:pPrChange>
      </w:pPr>
      <w:del w:id="2731" w:author="Veeresh Appasheb Ravadi (Mindtree Consulting PVT LTD)" w:date="2016-09-06T08:47:00Z">
        <w:r w:rsidRPr="00C6592D" w:rsidDel="00C530FD">
          <w:rPr>
            <w:rPrChange w:id="2732" w:author="Veeresh Appasheb Ravadi (Mindtree Consulting PVT LTD)" w:date="2016-09-06T09:08:00Z">
              <w:rPr/>
            </w:rPrChange>
          </w:rPr>
          <w:delText xml:space="preserve">&lt;Describe the scenario, including the before and after </w:delText>
        </w:r>
        <w:r w:rsidR="005F5A86" w:rsidRPr="00C6592D" w:rsidDel="00C530FD">
          <w:rPr>
            <w:rPrChange w:id="2733" w:author="Veeresh Appasheb Ravadi (Mindtree Consulting PVT LTD)" w:date="2016-09-06T09:08:00Z">
              <w:rPr/>
            </w:rPrChange>
          </w:rPr>
          <w:delText>a successful configuration</w:delText>
        </w:r>
        <w:r w:rsidRPr="00C6592D" w:rsidDel="00C530FD">
          <w:rPr>
            <w:rPrChange w:id="2734" w:author="Veeresh Appasheb Ravadi (Mindtree Consulting PVT LTD)" w:date="2016-09-06T09:08:00Z">
              <w:rPr/>
            </w:rPrChange>
          </w:rPr>
          <w:delText xml:space="preserve">&gt;. </w:delText>
        </w:r>
        <w:r w:rsidRPr="00C6592D" w:rsidDel="00C530FD">
          <w:rPr>
            <w:color w:val="auto"/>
            <w:rPrChange w:id="2735" w:author="Veeresh Appasheb Ravadi (Mindtree Consulting PVT LTD)" w:date="2016-09-06T09:08:00Z">
              <w:rPr>
                <w:color w:val="auto"/>
              </w:rPr>
            </w:rPrChange>
          </w:rPr>
          <w:delText>The scenario may be tested using the following steps:</w:delText>
        </w:r>
        <w:bookmarkStart w:id="2736" w:name="_Toc460942599"/>
        <w:bookmarkStart w:id="2737" w:name="_Toc461456566"/>
        <w:bookmarkEnd w:id="2736"/>
        <w:bookmarkEnd w:id="2737"/>
      </w:del>
    </w:p>
    <w:p w14:paraId="18284845" w14:textId="0E7173F6" w:rsidR="00B31D37" w:rsidRPr="00C6592D" w:rsidDel="00C530FD" w:rsidRDefault="00B31D37">
      <w:pPr>
        <w:tabs>
          <w:tab w:val="left" w:pos="8799"/>
        </w:tabs>
        <w:rPr>
          <w:del w:id="2738" w:author="Veeresh Appasheb Ravadi (Mindtree Consulting PVT LTD)" w:date="2016-09-06T08:47:00Z"/>
          <w:rPrChange w:id="2739" w:author="Veeresh Appasheb Ravadi (Mindtree Consulting PVT LTD)" w:date="2016-09-06T09:08:00Z">
            <w:rPr>
              <w:del w:id="2740" w:author="Veeresh Appasheb Ravadi (Mindtree Consulting PVT LTD)" w:date="2016-09-06T08:47:00Z"/>
            </w:rPr>
          </w:rPrChange>
        </w:rPr>
        <w:pPrChange w:id="2741" w:author="Veeresh Appasheb Ravadi (Mindtree Consulting PVT LTD)" w:date="2016-09-06T08:47:00Z">
          <w:pPr>
            <w:pStyle w:val="TAPNumberedProcedure1"/>
            <w:numPr>
              <w:numId w:val="34"/>
            </w:numPr>
          </w:pPr>
        </w:pPrChange>
      </w:pPr>
      <w:del w:id="2742" w:author="Veeresh Appasheb Ravadi (Mindtree Consulting PVT LTD)" w:date="2016-09-06T08:47:00Z">
        <w:r w:rsidRPr="00C6592D" w:rsidDel="00C530FD">
          <w:rPr>
            <w:rPrChange w:id="2743" w:author="Veeresh Appasheb Ravadi (Mindtree Consulting PVT LTD)" w:date="2016-09-06T09:08:00Z">
              <w:rPr/>
            </w:rPrChange>
          </w:rPr>
          <w:delText>Step 1</w:delText>
        </w:r>
        <w:bookmarkStart w:id="2744" w:name="_Toc460942600"/>
        <w:bookmarkStart w:id="2745" w:name="_Toc461456567"/>
        <w:bookmarkEnd w:id="2744"/>
        <w:bookmarkEnd w:id="2745"/>
      </w:del>
    </w:p>
    <w:p w14:paraId="6714402A" w14:textId="3E520217" w:rsidR="00B31D37" w:rsidRPr="00C6592D" w:rsidDel="00C530FD" w:rsidRDefault="00B31D37">
      <w:pPr>
        <w:tabs>
          <w:tab w:val="left" w:pos="8799"/>
        </w:tabs>
        <w:rPr>
          <w:del w:id="2746" w:author="Veeresh Appasheb Ravadi (Mindtree Consulting PVT LTD)" w:date="2016-09-06T08:47:00Z"/>
          <w:rPrChange w:id="2747" w:author="Veeresh Appasheb Ravadi (Mindtree Consulting PVT LTD)" w:date="2016-09-06T09:08:00Z">
            <w:rPr>
              <w:del w:id="2748" w:author="Veeresh Appasheb Ravadi (Mindtree Consulting PVT LTD)" w:date="2016-09-06T08:47:00Z"/>
            </w:rPr>
          </w:rPrChange>
        </w:rPr>
        <w:pPrChange w:id="2749" w:author="Veeresh Appasheb Ravadi (Mindtree Consulting PVT LTD)" w:date="2016-09-06T08:47:00Z">
          <w:pPr>
            <w:pStyle w:val="TAPNumberedProcedure1"/>
          </w:pPr>
        </w:pPrChange>
      </w:pPr>
      <w:del w:id="2750" w:author="Veeresh Appasheb Ravadi (Mindtree Consulting PVT LTD)" w:date="2016-09-06T08:47:00Z">
        <w:r w:rsidRPr="00C6592D" w:rsidDel="00C530FD">
          <w:rPr>
            <w:rPrChange w:id="2751" w:author="Veeresh Appasheb Ravadi (Mindtree Consulting PVT LTD)" w:date="2016-09-06T09:08:00Z">
              <w:rPr/>
            </w:rPrChange>
          </w:rPr>
          <w:delText>…</w:delText>
        </w:r>
        <w:bookmarkStart w:id="2752" w:name="_Toc460942601"/>
        <w:bookmarkStart w:id="2753" w:name="_Toc461456568"/>
        <w:bookmarkEnd w:id="2752"/>
        <w:bookmarkEnd w:id="2753"/>
      </w:del>
    </w:p>
    <w:p w14:paraId="6719D746" w14:textId="5017A103" w:rsidR="00B31D37" w:rsidRPr="00C6592D" w:rsidDel="00C530FD" w:rsidRDefault="00B31D37">
      <w:pPr>
        <w:tabs>
          <w:tab w:val="left" w:pos="8799"/>
        </w:tabs>
        <w:rPr>
          <w:del w:id="2754" w:author="Veeresh Appasheb Ravadi (Mindtree Consulting PVT LTD)" w:date="2016-09-06T08:47:00Z"/>
          <w:rPrChange w:id="2755" w:author="Veeresh Appasheb Ravadi (Mindtree Consulting PVT LTD)" w:date="2016-09-06T09:08:00Z">
            <w:rPr>
              <w:del w:id="2756" w:author="Veeresh Appasheb Ravadi (Mindtree Consulting PVT LTD)" w:date="2016-09-06T08:47:00Z"/>
            </w:rPr>
          </w:rPrChange>
        </w:rPr>
        <w:pPrChange w:id="2757" w:author="Veeresh Appasheb Ravadi (Mindtree Consulting PVT LTD)" w:date="2016-09-06T08:47:00Z">
          <w:pPr>
            <w:pStyle w:val="TAPNumberedProcedure1"/>
          </w:pPr>
        </w:pPrChange>
      </w:pPr>
      <w:del w:id="2758" w:author="Veeresh Appasheb Ravadi (Mindtree Consulting PVT LTD)" w:date="2016-09-06T08:47:00Z">
        <w:r w:rsidRPr="00C6592D" w:rsidDel="00C530FD">
          <w:rPr>
            <w:rPrChange w:id="2759" w:author="Veeresh Appasheb Ravadi (Mindtree Consulting PVT LTD)" w:date="2016-09-06T09:08:00Z">
              <w:rPr/>
            </w:rPrChange>
          </w:rPr>
          <w:delText>Step nn</w:delText>
        </w:r>
        <w:bookmarkStart w:id="2760" w:name="_Toc460942602"/>
        <w:bookmarkStart w:id="2761" w:name="_Toc461456569"/>
        <w:bookmarkEnd w:id="2760"/>
        <w:bookmarkEnd w:id="2761"/>
      </w:del>
    </w:p>
    <w:p w14:paraId="17A9C69F" w14:textId="3588D206" w:rsidR="002B6639" w:rsidRPr="00C6592D" w:rsidDel="00C530FD" w:rsidRDefault="002B6639">
      <w:pPr>
        <w:tabs>
          <w:tab w:val="left" w:pos="8799"/>
        </w:tabs>
        <w:rPr>
          <w:del w:id="2762" w:author="Veeresh Appasheb Ravadi (Mindtree Consulting PVT LTD)" w:date="2016-09-06T08:47:00Z"/>
          <w:rPrChange w:id="2763" w:author="Veeresh Appasheb Ravadi (Mindtree Consulting PVT LTD)" w:date="2016-09-06T09:08:00Z">
            <w:rPr>
              <w:del w:id="2764" w:author="Veeresh Appasheb Ravadi (Mindtree Consulting PVT LTD)" w:date="2016-09-06T08:47:00Z"/>
              <w:highlight w:val="yellow"/>
            </w:rPr>
          </w:rPrChange>
        </w:rPr>
        <w:pPrChange w:id="2765" w:author="Veeresh Appasheb Ravadi (Mindtree Consulting PVT LTD)" w:date="2016-09-06T08:47:00Z">
          <w:pPr/>
        </w:pPrChange>
      </w:pPr>
      <w:bookmarkStart w:id="2766" w:name="_Toc460942603"/>
      <w:bookmarkStart w:id="2767" w:name="_Toc461456570"/>
      <w:bookmarkEnd w:id="2766"/>
      <w:bookmarkEnd w:id="2767"/>
    </w:p>
    <w:p w14:paraId="547D4DF4" w14:textId="2F967AEF" w:rsidR="002B6639" w:rsidRPr="004A4E23" w:rsidDel="00C530FD" w:rsidRDefault="002B6639">
      <w:pPr>
        <w:tabs>
          <w:tab w:val="left" w:pos="8799"/>
        </w:tabs>
        <w:rPr>
          <w:del w:id="2768" w:author="Veeresh Appasheb Ravadi (Mindtree Consulting PVT LTD)" w:date="2016-09-06T08:47:00Z"/>
        </w:rPr>
        <w:pPrChange w:id="2769" w:author="Veeresh Appasheb Ravadi (Mindtree Consulting PVT LTD)" w:date="2016-09-06T08:47:00Z">
          <w:pPr>
            <w:pStyle w:val="Heading2"/>
          </w:pPr>
        </w:pPrChange>
      </w:pPr>
      <w:del w:id="2770" w:author="Veeresh Appasheb Ravadi (Mindtree Consulting PVT LTD)" w:date="2016-09-06T08:47:00Z">
        <w:r w:rsidRPr="00D55451" w:rsidDel="00C530FD">
          <w:delText>Test Scenario #2</w:delText>
        </w:r>
        <w:bookmarkStart w:id="2771" w:name="_Toc460942604"/>
        <w:bookmarkStart w:id="2772" w:name="_Toc461456571"/>
        <w:bookmarkEnd w:id="2771"/>
        <w:bookmarkEnd w:id="2772"/>
      </w:del>
    </w:p>
    <w:p w14:paraId="66245C96" w14:textId="341623A0" w:rsidR="002B6639" w:rsidRPr="00C6592D" w:rsidDel="00C530FD" w:rsidRDefault="002B6639">
      <w:pPr>
        <w:tabs>
          <w:tab w:val="left" w:pos="8799"/>
        </w:tabs>
        <w:rPr>
          <w:del w:id="2773" w:author="Veeresh Appasheb Ravadi (Mindtree Consulting PVT LTD)" w:date="2016-09-06T08:47:00Z"/>
          <w:rPrChange w:id="2774" w:author="Veeresh Appasheb Ravadi (Mindtree Consulting PVT LTD)" w:date="2016-09-06T09:08:00Z">
            <w:rPr>
              <w:del w:id="2775" w:author="Veeresh Appasheb Ravadi (Mindtree Consulting PVT LTD)" w:date="2016-09-06T08:47:00Z"/>
            </w:rPr>
          </w:rPrChange>
        </w:rPr>
        <w:pPrChange w:id="2776" w:author="Veeresh Appasheb Ravadi (Mindtree Consulting PVT LTD)" w:date="2016-09-06T08:47:00Z">
          <w:pPr>
            <w:pStyle w:val="AuthorGuidance"/>
          </w:pPr>
        </w:pPrChange>
      </w:pPr>
      <w:del w:id="2777" w:author="Veeresh Appasheb Ravadi (Mindtree Consulting PVT LTD)" w:date="2016-09-06T08:47:00Z">
        <w:r w:rsidRPr="00C6592D" w:rsidDel="00C530FD">
          <w:rPr>
            <w:rPrChange w:id="2778" w:author="Veeresh Appasheb Ravadi (Mindtree Consulting PVT LTD)" w:date="2016-09-06T09:08:00Z">
              <w:rPr/>
            </w:rPrChange>
          </w:rPr>
          <w:delText xml:space="preserve">&lt;Describe the scenario, including the before and </w:delText>
        </w:r>
        <w:r w:rsidR="005F5A86" w:rsidRPr="00C6592D" w:rsidDel="00C530FD">
          <w:rPr>
            <w:rPrChange w:id="2779" w:author="Veeresh Appasheb Ravadi (Mindtree Consulting PVT LTD)" w:date="2016-09-06T09:08:00Z">
              <w:rPr/>
            </w:rPrChange>
          </w:rPr>
          <w:delText>after a successful configuration</w:delText>
        </w:r>
        <w:r w:rsidRPr="00C6592D" w:rsidDel="00C530FD">
          <w:rPr>
            <w:rPrChange w:id="2780" w:author="Veeresh Appasheb Ravadi (Mindtree Consulting PVT LTD)" w:date="2016-09-06T09:08:00Z">
              <w:rPr/>
            </w:rPrChange>
          </w:rPr>
          <w:delText xml:space="preserve">&gt;. </w:delText>
        </w:r>
        <w:r w:rsidRPr="00C6592D" w:rsidDel="00C530FD">
          <w:rPr>
            <w:color w:val="auto"/>
            <w:rPrChange w:id="2781" w:author="Veeresh Appasheb Ravadi (Mindtree Consulting PVT LTD)" w:date="2016-09-06T09:08:00Z">
              <w:rPr>
                <w:color w:val="auto"/>
              </w:rPr>
            </w:rPrChange>
          </w:rPr>
          <w:delText>The scenario may be tested using the following steps:</w:delText>
        </w:r>
        <w:bookmarkStart w:id="2782" w:name="_Toc460942605"/>
        <w:bookmarkStart w:id="2783" w:name="_Toc461456572"/>
        <w:bookmarkEnd w:id="2782"/>
        <w:bookmarkEnd w:id="2783"/>
      </w:del>
    </w:p>
    <w:p w14:paraId="1C00C342" w14:textId="4842813B" w:rsidR="002B6639" w:rsidRPr="00C6592D" w:rsidDel="00C530FD" w:rsidRDefault="002B6639">
      <w:pPr>
        <w:tabs>
          <w:tab w:val="left" w:pos="8799"/>
        </w:tabs>
        <w:rPr>
          <w:del w:id="2784" w:author="Veeresh Appasheb Ravadi (Mindtree Consulting PVT LTD)" w:date="2016-09-06T08:47:00Z"/>
          <w:rPrChange w:id="2785" w:author="Veeresh Appasheb Ravadi (Mindtree Consulting PVT LTD)" w:date="2016-09-06T09:08:00Z">
            <w:rPr>
              <w:del w:id="2786" w:author="Veeresh Appasheb Ravadi (Mindtree Consulting PVT LTD)" w:date="2016-09-06T08:47:00Z"/>
            </w:rPr>
          </w:rPrChange>
        </w:rPr>
        <w:pPrChange w:id="2787" w:author="Veeresh Appasheb Ravadi (Mindtree Consulting PVT LTD)" w:date="2016-09-06T08:47:00Z">
          <w:pPr>
            <w:pStyle w:val="TAPNumberedProcedure1"/>
            <w:numPr>
              <w:numId w:val="35"/>
            </w:numPr>
          </w:pPr>
        </w:pPrChange>
      </w:pPr>
      <w:del w:id="2788" w:author="Veeresh Appasheb Ravadi (Mindtree Consulting PVT LTD)" w:date="2016-09-06T08:47:00Z">
        <w:r w:rsidRPr="00C6592D" w:rsidDel="00C530FD">
          <w:rPr>
            <w:rPrChange w:id="2789" w:author="Veeresh Appasheb Ravadi (Mindtree Consulting PVT LTD)" w:date="2016-09-06T09:08:00Z">
              <w:rPr/>
            </w:rPrChange>
          </w:rPr>
          <w:delText>Step 1</w:delText>
        </w:r>
        <w:bookmarkStart w:id="2790" w:name="_Toc460942606"/>
        <w:bookmarkStart w:id="2791" w:name="_Toc461456573"/>
        <w:bookmarkEnd w:id="2790"/>
        <w:bookmarkEnd w:id="2791"/>
      </w:del>
    </w:p>
    <w:p w14:paraId="644F6981" w14:textId="3F931B04" w:rsidR="002B6639" w:rsidRPr="00C6592D" w:rsidDel="00C530FD" w:rsidRDefault="002B6639">
      <w:pPr>
        <w:tabs>
          <w:tab w:val="left" w:pos="8799"/>
        </w:tabs>
        <w:rPr>
          <w:del w:id="2792" w:author="Veeresh Appasheb Ravadi (Mindtree Consulting PVT LTD)" w:date="2016-09-06T08:47:00Z"/>
          <w:rPrChange w:id="2793" w:author="Veeresh Appasheb Ravadi (Mindtree Consulting PVT LTD)" w:date="2016-09-06T09:08:00Z">
            <w:rPr>
              <w:del w:id="2794" w:author="Veeresh Appasheb Ravadi (Mindtree Consulting PVT LTD)" w:date="2016-09-06T08:47:00Z"/>
            </w:rPr>
          </w:rPrChange>
        </w:rPr>
        <w:pPrChange w:id="2795" w:author="Veeresh Appasheb Ravadi (Mindtree Consulting PVT LTD)" w:date="2016-09-06T08:47:00Z">
          <w:pPr>
            <w:pStyle w:val="TAPNumberedProcedure1"/>
            <w:numPr>
              <w:numId w:val="34"/>
            </w:numPr>
          </w:pPr>
        </w:pPrChange>
      </w:pPr>
      <w:del w:id="2796" w:author="Veeresh Appasheb Ravadi (Mindtree Consulting PVT LTD)" w:date="2016-09-06T08:47:00Z">
        <w:r w:rsidRPr="00C6592D" w:rsidDel="00C530FD">
          <w:rPr>
            <w:rPrChange w:id="2797" w:author="Veeresh Appasheb Ravadi (Mindtree Consulting PVT LTD)" w:date="2016-09-06T09:08:00Z">
              <w:rPr/>
            </w:rPrChange>
          </w:rPr>
          <w:delText>…</w:delText>
        </w:r>
        <w:bookmarkStart w:id="2798" w:name="_Toc460942607"/>
        <w:bookmarkStart w:id="2799" w:name="_Toc461456574"/>
        <w:bookmarkEnd w:id="2798"/>
        <w:bookmarkEnd w:id="2799"/>
      </w:del>
    </w:p>
    <w:p w14:paraId="558F7259" w14:textId="163D22C9" w:rsidR="002B6639" w:rsidRPr="00C6592D" w:rsidDel="00C530FD" w:rsidRDefault="002B6639">
      <w:pPr>
        <w:tabs>
          <w:tab w:val="left" w:pos="8799"/>
        </w:tabs>
        <w:rPr>
          <w:del w:id="2800" w:author="Veeresh Appasheb Ravadi (Mindtree Consulting PVT LTD)" w:date="2016-09-06T08:47:00Z"/>
          <w:rPrChange w:id="2801" w:author="Veeresh Appasheb Ravadi (Mindtree Consulting PVT LTD)" w:date="2016-09-06T09:08:00Z">
            <w:rPr>
              <w:del w:id="2802" w:author="Veeresh Appasheb Ravadi (Mindtree Consulting PVT LTD)" w:date="2016-09-06T08:47:00Z"/>
            </w:rPr>
          </w:rPrChange>
        </w:rPr>
        <w:pPrChange w:id="2803" w:author="Veeresh Appasheb Ravadi (Mindtree Consulting PVT LTD)" w:date="2016-09-06T08:47:00Z">
          <w:pPr>
            <w:pStyle w:val="TAPNumberedProcedure1"/>
            <w:numPr>
              <w:numId w:val="34"/>
            </w:numPr>
          </w:pPr>
        </w:pPrChange>
      </w:pPr>
      <w:del w:id="2804" w:author="Veeresh Appasheb Ravadi (Mindtree Consulting PVT LTD)" w:date="2016-09-06T08:47:00Z">
        <w:r w:rsidRPr="00C6592D" w:rsidDel="00C530FD">
          <w:rPr>
            <w:rPrChange w:id="2805" w:author="Veeresh Appasheb Ravadi (Mindtree Consulting PVT LTD)" w:date="2016-09-06T09:08:00Z">
              <w:rPr/>
            </w:rPrChange>
          </w:rPr>
          <w:delText>Step nn</w:delText>
        </w:r>
        <w:bookmarkStart w:id="2806" w:name="_Toc460942608"/>
        <w:bookmarkStart w:id="2807" w:name="_Toc461456575"/>
        <w:bookmarkEnd w:id="2806"/>
        <w:bookmarkEnd w:id="2807"/>
      </w:del>
    </w:p>
    <w:p w14:paraId="42147D3F" w14:textId="426C3EA1" w:rsidR="002B6639" w:rsidRPr="00C6592D" w:rsidDel="00C530FD" w:rsidRDefault="002B6639">
      <w:pPr>
        <w:tabs>
          <w:tab w:val="left" w:pos="8799"/>
        </w:tabs>
        <w:rPr>
          <w:del w:id="2808" w:author="Veeresh Appasheb Ravadi (Mindtree Consulting PVT LTD)" w:date="2016-09-06T08:47:00Z"/>
          <w:rPrChange w:id="2809" w:author="Veeresh Appasheb Ravadi (Mindtree Consulting PVT LTD)" w:date="2016-09-06T09:08:00Z">
            <w:rPr>
              <w:del w:id="2810" w:author="Veeresh Appasheb Ravadi (Mindtree Consulting PVT LTD)" w:date="2016-09-06T08:47:00Z"/>
              <w:highlight w:val="yellow"/>
            </w:rPr>
          </w:rPrChange>
        </w:rPr>
        <w:pPrChange w:id="2811" w:author="Veeresh Appasheb Ravadi (Mindtree Consulting PVT LTD)" w:date="2016-09-06T08:47:00Z">
          <w:pPr/>
        </w:pPrChange>
      </w:pPr>
      <w:bookmarkStart w:id="2812" w:name="_Toc460942609"/>
      <w:bookmarkStart w:id="2813" w:name="_Toc461456576"/>
      <w:bookmarkEnd w:id="2812"/>
      <w:bookmarkEnd w:id="2813"/>
    </w:p>
    <w:p w14:paraId="0044BA9F" w14:textId="4DAB7683" w:rsidR="00E77B58" w:rsidRPr="00C6592D" w:rsidDel="00C530FD" w:rsidRDefault="00E77B58">
      <w:pPr>
        <w:tabs>
          <w:tab w:val="left" w:pos="8799"/>
        </w:tabs>
        <w:rPr>
          <w:del w:id="2814" w:author="Veeresh Appasheb Ravadi (Mindtree Consulting PVT LTD)" w:date="2016-09-06T08:47:00Z"/>
        </w:rPr>
        <w:pPrChange w:id="2815" w:author="Veeresh Appasheb Ravadi (Mindtree Consulting PVT LTD)" w:date="2016-09-06T08:47:00Z">
          <w:pPr/>
        </w:pPrChange>
      </w:pPr>
      <w:bookmarkStart w:id="2816" w:name="_Toc460942610"/>
      <w:bookmarkStart w:id="2817" w:name="_Toc461456577"/>
      <w:bookmarkEnd w:id="2816"/>
      <w:bookmarkEnd w:id="2817"/>
    </w:p>
    <w:p w14:paraId="53C26418" w14:textId="63DE2326" w:rsidR="001A23DA" w:rsidRPr="00C6592D" w:rsidDel="00C530FD" w:rsidRDefault="001A23DA">
      <w:pPr>
        <w:tabs>
          <w:tab w:val="left" w:pos="8799"/>
        </w:tabs>
        <w:rPr>
          <w:del w:id="2818" w:author="Veeresh Appasheb Ravadi (Mindtree Consulting PVT LTD)" w:date="2016-09-06T08:47:00Z"/>
          <w:rFonts w:ascii="Segoe Pro Display" w:eastAsiaTheme="majorEastAsia" w:hAnsi="Segoe Pro Display" w:cstheme="majorBidi"/>
          <w:color w:val="1F3864" w:themeColor="accent5" w:themeShade="80"/>
          <w:sz w:val="32"/>
          <w:szCs w:val="32"/>
        </w:rPr>
        <w:pPrChange w:id="2819" w:author="Veeresh Appasheb Ravadi (Mindtree Consulting PVT LTD)" w:date="2016-09-06T08:47:00Z">
          <w:pPr>
            <w:spacing w:after="0"/>
            <w:ind w:left="0"/>
          </w:pPr>
        </w:pPrChange>
      </w:pPr>
      <w:bookmarkStart w:id="2820" w:name="_Surveys"/>
      <w:bookmarkEnd w:id="2820"/>
      <w:del w:id="2821" w:author="Veeresh Appasheb Ravadi (Mindtree Consulting PVT LTD)" w:date="2016-09-06T08:47:00Z">
        <w:r w:rsidRPr="00C6592D" w:rsidDel="00C530FD">
          <w:br w:type="page"/>
        </w:r>
      </w:del>
    </w:p>
    <w:p w14:paraId="407B768D" w14:textId="3A2BA9F0" w:rsidR="00A25CF6" w:rsidRPr="004A4E23" w:rsidDel="00C530FD" w:rsidRDefault="004C5E32">
      <w:pPr>
        <w:tabs>
          <w:tab w:val="left" w:pos="8799"/>
        </w:tabs>
        <w:rPr>
          <w:del w:id="2822" w:author="Veeresh Appasheb Ravadi (Mindtree Consulting PVT LTD)" w:date="2016-09-06T08:47:00Z"/>
        </w:rPr>
        <w:pPrChange w:id="2823" w:author="Veeresh Appasheb Ravadi (Mindtree Consulting PVT LTD)" w:date="2016-09-06T08:47:00Z">
          <w:pPr>
            <w:pStyle w:val="Heading1"/>
          </w:pPr>
        </w:pPrChange>
      </w:pPr>
      <w:del w:id="2824" w:author="Veeresh Appasheb Ravadi (Mindtree Consulting PVT LTD)" w:date="2016-09-06T08:47:00Z">
        <w:r w:rsidRPr="00D55451" w:rsidDel="00C530FD">
          <w:delText>Troubleshooting</w:delText>
        </w:r>
        <w:bookmarkStart w:id="2825" w:name="_Toc460942611"/>
        <w:bookmarkStart w:id="2826" w:name="_Toc461456578"/>
        <w:bookmarkEnd w:id="2825"/>
        <w:bookmarkEnd w:id="2826"/>
      </w:del>
    </w:p>
    <w:p w14:paraId="543C96A2" w14:textId="74FFC4FA" w:rsidR="00E07B91" w:rsidRPr="00C6592D" w:rsidDel="00C530FD" w:rsidRDefault="008F73F0">
      <w:pPr>
        <w:tabs>
          <w:tab w:val="left" w:pos="8799"/>
        </w:tabs>
        <w:rPr>
          <w:del w:id="2827" w:author="Veeresh Appasheb Ravadi (Mindtree Consulting PVT LTD)" w:date="2016-09-06T08:47:00Z"/>
          <w:rPrChange w:id="2828" w:author="Veeresh Appasheb Ravadi (Mindtree Consulting PVT LTD)" w:date="2016-09-06T09:08:00Z">
            <w:rPr>
              <w:del w:id="2829" w:author="Veeresh Appasheb Ravadi (Mindtree Consulting PVT LTD)" w:date="2016-09-06T08:47:00Z"/>
            </w:rPr>
          </w:rPrChange>
        </w:rPr>
        <w:pPrChange w:id="2830" w:author="Veeresh Appasheb Ravadi (Mindtree Consulting PVT LTD)" w:date="2016-09-06T08:47:00Z">
          <w:pPr>
            <w:pStyle w:val="AuthorGuidance"/>
          </w:pPr>
        </w:pPrChange>
      </w:pPr>
      <w:del w:id="2831" w:author="Veeresh Appasheb Ravadi (Mindtree Consulting PVT LTD)" w:date="2016-09-06T08:47:00Z">
        <w:r w:rsidRPr="00C6592D" w:rsidDel="00C530FD">
          <w:rPr>
            <w:rPrChange w:id="2832" w:author="Veeresh Appasheb Ravadi (Mindtree Consulting PVT LTD)" w:date="2016-09-06T09:08:00Z">
              <w:rPr/>
            </w:rPrChange>
          </w:rPr>
          <w:delText xml:space="preserve">&lt;Describe the procedure to troubleshoot a failed scenario. Include information such as log files, </w:delText>
        </w:r>
        <w:r w:rsidR="001932F6" w:rsidRPr="00C6592D" w:rsidDel="00C530FD">
          <w:rPr>
            <w:rPrChange w:id="2833" w:author="Veeresh Appasheb Ravadi (Mindtree Consulting PVT LTD)" w:date="2016-09-06T09:08:00Z">
              <w:rPr/>
            </w:rPrChange>
          </w:rPr>
          <w:delText>binaries or other information that may be useful for a customer to troubleshoot themselves. Include all content that you would require to triage a feedback item submitted.&gt;</w:delText>
        </w:r>
        <w:bookmarkStart w:id="2834" w:name="_Toc460942612"/>
        <w:bookmarkStart w:id="2835" w:name="_Toc461456579"/>
        <w:bookmarkEnd w:id="2834"/>
        <w:bookmarkEnd w:id="2835"/>
      </w:del>
    </w:p>
    <w:p w14:paraId="723E282C" w14:textId="1334A6D4" w:rsidR="00E07B91" w:rsidRPr="00C6592D" w:rsidDel="00C530FD" w:rsidRDefault="00E07B91">
      <w:pPr>
        <w:tabs>
          <w:tab w:val="left" w:pos="8799"/>
        </w:tabs>
        <w:rPr>
          <w:del w:id="2836" w:author="Veeresh Appasheb Ravadi (Mindtree Consulting PVT LTD)" w:date="2016-09-06T08:47:00Z"/>
          <w:rPrChange w:id="2837" w:author="Veeresh Appasheb Ravadi (Mindtree Consulting PVT LTD)" w:date="2016-09-06T09:08:00Z">
            <w:rPr>
              <w:del w:id="2838" w:author="Veeresh Appasheb Ravadi (Mindtree Consulting PVT LTD)" w:date="2016-09-06T08:47:00Z"/>
            </w:rPr>
          </w:rPrChange>
        </w:rPr>
        <w:pPrChange w:id="2839" w:author="Veeresh Appasheb Ravadi (Mindtree Consulting PVT LTD)" w:date="2016-09-06T08:47:00Z">
          <w:pPr>
            <w:pStyle w:val="AuthorGuidance"/>
          </w:pPr>
        </w:pPrChange>
      </w:pPr>
      <w:bookmarkStart w:id="2840" w:name="_Toc460942613"/>
      <w:bookmarkStart w:id="2841" w:name="_Toc461456580"/>
      <w:bookmarkEnd w:id="2840"/>
      <w:bookmarkEnd w:id="2841"/>
    </w:p>
    <w:p w14:paraId="2AD9D4D8" w14:textId="5251022E" w:rsidR="001932F6" w:rsidRPr="00C6592D" w:rsidDel="00C530FD" w:rsidRDefault="001932F6">
      <w:pPr>
        <w:tabs>
          <w:tab w:val="left" w:pos="8799"/>
        </w:tabs>
        <w:rPr>
          <w:del w:id="2842" w:author="Veeresh Appasheb Ravadi (Mindtree Consulting PVT LTD)" w:date="2016-09-06T08:47:00Z"/>
        </w:rPr>
        <w:pPrChange w:id="2843" w:author="Veeresh Appasheb Ravadi (Mindtree Consulting PVT LTD)" w:date="2016-09-06T08:47:00Z">
          <w:pPr/>
        </w:pPrChange>
      </w:pPr>
      <w:del w:id="2844" w:author="Veeresh Appasheb Ravadi (Mindtree Consulting PVT LTD)" w:date="2016-09-06T08:47:00Z">
        <w:r w:rsidRPr="00C6592D" w:rsidDel="00C530FD">
          <w:delText xml:space="preserve">Feedback and bugs may be submitted through the </w:delText>
        </w:r>
        <w:r w:rsidR="00B03563" w:rsidRPr="004A4E23" w:rsidDel="00C530FD">
          <w:fldChar w:fldCharType="begin"/>
        </w:r>
        <w:r w:rsidR="00B03563" w:rsidRPr="00C6592D" w:rsidDel="00C530FD">
          <w:delInstrText xml:space="preserve"> HYPERLINK "http://aka.ms/wctap" </w:delInstrText>
        </w:r>
        <w:r w:rsidR="00B03563" w:rsidRPr="004A4E23" w:rsidDel="00C530FD">
          <w:rPr>
            <w:rPrChange w:id="2845" w:author="Veeresh Appasheb Ravadi (Mindtree Consulting PVT LTD)" w:date="2016-09-06T09:08:00Z">
              <w:rPr>
                <w:rStyle w:val="Hyperlink"/>
              </w:rPr>
            </w:rPrChange>
          </w:rPr>
          <w:fldChar w:fldCharType="separate"/>
        </w:r>
        <w:r w:rsidRPr="00C6592D" w:rsidDel="00C530FD">
          <w:rPr>
            <w:rStyle w:val="Hyperlink"/>
          </w:rPr>
          <w:delText>Connect Feedback</w:delText>
        </w:r>
        <w:r w:rsidR="00B03563" w:rsidRPr="004A4E23" w:rsidDel="00C530FD">
          <w:rPr>
            <w:rStyle w:val="Hyperlink"/>
          </w:rPr>
          <w:fldChar w:fldCharType="end"/>
        </w:r>
        <w:r w:rsidRPr="00C6592D" w:rsidDel="00C530FD">
          <w:delText xml:space="preserve"> link after you have signed in to the </w:delText>
        </w:r>
        <w:r w:rsidR="00B03563" w:rsidRPr="004A4E23" w:rsidDel="00C530FD">
          <w:fldChar w:fldCharType="begin"/>
        </w:r>
        <w:r w:rsidR="00B03563" w:rsidRPr="00C6592D" w:rsidDel="00C530FD">
          <w:delInstrText xml:space="preserve"> HYPERLINK "http://aka.ms/wctap" </w:delInstrText>
        </w:r>
        <w:r w:rsidR="00B03563" w:rsidRPr="004A4E23" w:rsidDel="00C530FD">
          <w:rPr>
            <w:rPrChange w:id="2846" w:author="Veeresh Appasheb Ravadi (Mindtree Consulting PVT LTD)" w:date="2016-09-06T09:08:00Z">
              <w:rPr>
                <w:rStyle w:val="Hyperlink"/>
                <w:color w:val="000000" w:themeColor="text1"/>
                <w:u w:val="none"/>
              </w:rPr>
            </w:rPrChange>
          </w:rPr>
          <w:fldChar w:fldCharType="separate"/>
        </w:r>
        <w:r w:rsidRPr="00C6592D" w:rsidDel="00C530FD">
          <w:rPr>
            <w:rStyle w:val="Hyperlink"/>
            <w:color w:val="000000" w:themeColor="text1"/>
            <w:u w:val="none"/>
          </w:rPr>
          <w:delText>Connect Portal</w:delText>
        </w:r>
        <w:r w:rsidR="00B03563" w:rsidRPr="004A4E23" w:rsidDel="00C530FD">
          <w:rPr>
            <w:rStyle w:val="Hyperlink"/>
            <w:color w:val="000000" w:themeColor="text1"/>
            <w:u w:val="none"/>
          </w:rPr>
          <w:fldChar w:fldCharType="end"/>
        </w:r>
        <w:r w:rsidRPr="00C6592D" w:rsidDel="00C530FD">
          <w:delText xml:space="preserve">. Consider using the </w:delText>
        </w:r>
        <w:r w:rsidR="00B03563" w:rsidRPr="004A4E23" w:rsidDel="00C530FD">
          <w:fldChar w:fldCharType="begin"/>
        </w:r>
        <w:r w:rsidR="00B03563" w:rsidRPr="00C6592D" w:rsidDel="00C530FD">
          <w:delInstrText xml:space="preserve"> HYPERLINK "http://windows.microsoft.com/en-US/windows7/How-do-I-use-Problem-Steps-Recorder" </w:delInstrText>
        </w:r>
        <w:r w:rsidR="00B03563" w:rsidRPr="004A4E23" w:rsidDel="00C530FD">
          <w:rPr>
            <w:rPrChange w:id="2847" w:author="Veeresh Appasheb Ravadi (Mindtree Consulting PVT LTD)" w:date="2016-09-06T09:08:00Z">
              <w:rPr>
                <w:rStyle w:val="Hyperlink"/>
                <w:color w:val="000000" w:themeColor="text1"/>
                <w:u w:val="none"/>
              </w:rPr>
            </w:rPrChange>
          </w:rPr>
          <w:fldChar w:fldCharType="separate"/>
        </w:r>
        <w:r w:rsidRPr="00C6592D" w:rsidDel="00C530FD">
          <w:rPr>
            <w:rStyle w:val="Hyperlink"/>
            <w:color w:val="000000" w:themeColor="text1"/>
            <w:u w:val="none"/>
          </w:rPr>
          <w:delText>Problems Steps Recorder</w:delText>
        </w:r>
        <w:r w:rsidR="00B03563" w:rsidRPr="004A4E23" w:rsidDel="00C530FD">
          <w:rPr>
            <w:rStyle w:val="Hyperlink"/>
            <w:color w:val="000000" w:themeColor="text1"/>
            <w:u w:val="none"/>
          </w:rPr>
          <w:fldChar w:fldCharType="end"/>
        </w:r>
        <w:r w:rsidRPr="00C6592D" w:rsidDel="00C530FD">
          <w:delText xml:space="preserve"> to reproduce the issue and attach the resulting zip file to the submission. This is even more useful if the issue is inconsistent across different builds or installation methods.</w:delText>
        </w:r>
        <w:bookmarkStart w:id="2848" w:name="_Toc460942614"/>
        <w:bookmarkStart w:id="2849" w:name="_Toc461456581"/>
        <w:bookmarkEnd w:id="2848"/>
        <w:bookmarkEnd w:id="2849"/>
      </w:del>
    </w:p>
    <w:p w14:paraId="5AA832D8" w14:textId="08CD8C09" w:rsidR="00A25CF6" w:rsidRPr="00C6592D" w:rsidDel="00C530FD" w:rsidRDefault="00A25CF6">
      <w:pPr>
        <w:tabs>
          <w:tab w:val="left" w:pos="8799"/>
        </w:tabs>
        <w:rPr>
          <w:del w:id="2850" w:author="Veeresh Appasheb Ravadi (Mindtree Consulting PVT LTD)" w:date="2016-09-06T08:47:00Z"/>
        </w:rPr>
        <w:pPrChange w:id="2851" w:author="Veeresh Appasheb Ravadi (Mindtree Consulting PVT LTD)" w:date="2016-09-06T08:47:00Z">
          <w:pPr>
            <w:ind w:left="0"/>
          </w:pPr>
        </w:pPrChange>
      </w:pPr>
      <w:bookmarkStart w:id="2852" w:name="_Toc460942615"/>
      <w:bookmarkStart w:id="2853" w:name="_Toc461456582"/>
      <w:bookmarkEnd w:id="2852"/>
      <w:bookmarkEnd w:id="2853"/>
    </w:p>
    <w:p w14:paraId="6DEFFE8E" w14:textId="22DED828" w:rsidR="001A23DA" w:rsidRPr="00C6592D" w:rsidDel="00C530FD" w:rsidRDefault="001A23DA">
      <w:pPr>
        <w:tabs>
          <w:tab w:val="left" w:pos="8799"/>
        </w:tabs>
        <w:rPr>
          <w:del w:id="2854" w:author="Veeresh Appasheb Ravadi (Mindtree Consulting PVT LTD)" w:date="2016-09-06T08:47:00Z"/>
          <w:rFonts w:ascii="Segoe Pro Display" w:eastAsiaTheme="majorEastAsia" w:hAnsi="Segoe Pro Display" w:cstheme="majorBidi"/>
          <w:color w:val="1F3864" w:themeColor="accent5" w:themeShade="80"/>
          <w:sz w:val="32"/>
          <w:szCs w:val="32"/>
        </w:rPr>
        <w:pPrChange w:id="2855" w:author="Veeresh Appasheb Ravadi (Mindtree Consulting PVT LTD)" w:date="2016-09-06T08:47:00Z">
          <w:pPr>
            <w:spacing w:after="0"/>
            <w:ind w:left="0"/>
          </w:pPr>
        </w:pPrChange>
      </w:pPr>
      <w:bookmarkStart w:id="2856" w:name="_General_Program_Assistance"/>
      <w:bookmarkEnd w:id="2856"/>
      <w:del w:id="2857" w:author="Veeresh Appasheb Ravadi (Mindtree Consulting PVT LTD)" w:date="2016-09-06T08:47:00Z">
        <w:r w:rsidRPr="00C6592D" w:rsidDel="00C530FD">
          <w:br w:type="page"/>
        </w:r>
      </w:del>
    </w:p>
    <w:p w14:paraId="7E9F49D1" w14:textId="470F30C0" w:rsidR="00FF6F7B" w:rsidRPr="00D55451" w:rsidDel="00C530FD" w:rsidRDefault="004C5E32">
      <w:pPr>
        <w:tabs>
          <w:tab w:val="left" w:pos="8799"/>
        </w:tabs>
        <w:rPr>
          <w:del w:id="2858" w:author="Veeresh Appasheb Ravadi (Mindtree Consulting PVT LTD)" w:date="2016-09-06T08:47:00Z"/>
        </w:rPr>
        <w:pPrChange w:id="2859" w:author="Veeresh Appasheb Ravadi (Mindtree Consulting PVT LTD)" w:date="2016-09-06T08:47:00Z">
          <w:pPr>
            <w:pStyle w:val="Heading1"/>
          </w:pPr>
        </w:pPrChange>
      </w:pPr>
      <w:del w:id="2860" w:author="Veeresh Appasheb Ravadi (Mindtree Consulting PVT LTD)" w:date="2016-09-06T08:47:00Z">
        <w:r w:rsidRPr="00D55451" w:rsidDel="00C530FD">
          <w:delText>Additional Material</w:delText>
        </w:r>
        <w:bookmarkStart w:id="2861" w:name="_Toc460942616"/>
        <w:bookmarkStart w:id="2862" w:name="_Toc461456583"/>
        <w:bookmarkEnd w:id="2861"/>
        <w:bookmarkEnd w:id="2862"/>
      </w:del>
    </w:p>
    <w:p w14:paraId="1AF5C4C0" w14:textId="3135F944" w:rsidR="00896D3C" w:rsidRPr="00C6592D" w:rsidDel="00C530FD" w:rsidRDefault="004C5E32">
      <w:pPr>
        <w:tabs>
          <w:tab w:val="left" w:pos="8799"/>
        </w:tabs>
        <w:rPr>
          <w:del w:id="2863" w:author="Veeresh Appasheb Ravadi (Mindtree Consulting PVT LTD)" w:date="2016-09-06T08:47:00Z"/>
          <w:rPrChange w:id="2864" w:author="Veeresh Appasheb Ravadi (Mindtree Consulting PVT LTD)" w:date="2016-09-06T09:08:00Z">
            <w:rPr>
              <w:del w:id="2865" w:author="Veeresh Appasheb Ravadi (Mindtree Consulting PVT LTD)" w:date="2016-09-06T08:47:00Z"/>
            </w:rPr>
          </w:rPrChange>
        </w:rPr>
        <w:pPrChange w:id="2866" w:author="Veeresh Appasheb Ravadi (Mindtree Consulting PVT LTD)" w:date="2016-09-06T08:47:00Z">
          <w:pPr>
            <w:pStyle w:val="AuthorGuidance"/>
          </w:pPr>
        </w:pPrChange>
      </w:pPr>
      <w:del w:id="2867" w:author="Veeresh Appasheb Ravadi (Mindtree Consulting PVT LTD)" w:date="2016-09-06T08:47:00Z">
        <w:r w:rsidRPr="004A4E23" w:rsidDel="00C530FD">
          <w:delText>&lt;Describe any additional reference material that the customer may use&gt;</w:delText>
        </w:r>
        <w:bookmarkStart w:id="2868" w:name="_Toc460942617"/>
        <w:bookmarkStart w:id="2869" w:name="_Toc461456584"/>
        <w:bookmarkEnd w:id="2868"/>
        <w:bookmarkEnd w:id="2869"/>
      </w:del>
    </w:p>
    <w:p w14:paraId="389D2BE8" w14:textId="20D8AD2E" w:rsidR="004C5E32" w:rsidRPr="00C6592D" w:rsidDel="00C530FD" w:rsidRDefault="004C5E32">
      <w:pPr>
        <w:tabs>
          <w:tab w:val="left" w:pos="8799"/>
        </w:tabs>
        <w:rPr>
          <w:del w:id="2870" w:author="Veeresh Appasheb Ravadi (Mindtree Consulting PVT LTD)" w:date="2016-09-06T08:47:00Z"/>
          <w:rPrChange w:id="2871" w:author="Veeresh Appasheb Ravadi (Mindtree Consulting PVT LTD)" w:date="2016-09-06T09:08:00Z">
            <w:rPr>
              <w:del w:id="2872" w:author="Veeresh Appasheb Ravadi (Mindtree Consulting PVT LTD)" w:date="2016-09-06T08:47:00Z"/>
            </w:rPr>
          </w:rPrChange>
        </w:rPr>
        <w:pPrChange w:id="2873" w:author="Veeresh Appasheb Ravadi (Mindtree Consulting PVT LTD)" w:date="2016-09-06T08:47:00Z">
          <w:pPr>
            <w:pStyle w:val="ListParagraph"/>
            <w:numPr>
              <w:numId w:val="29"/>
            </w:numPr>
            <w:ind w:left="900"/>
          </w:pPr>
        </w:pPrChange>
      </w:pPr>
      <w:del w:id="2874" w:author="Veeresh Appasheb Ravadi (Mindtree Consulting PVT LTD)" w:date="2016-09-06T08:47:00Z">
        <w:r w:rsidRPr="00C6592D" w:rsidDel="00C530FD">
          <w:rPr>
            <w:rPrChange w:id="2875" w:author="Veeresh Appasheb Ravadi (Mindtree Consulting PVT LTD)" w:date="2016-09-06T09:08:00Z">
              <w:rPr/>
            </w:rPrChange>
          </w:rPr>
          <w:delText>Scenario Webcast: &lt;URL to webcast in Yammer&gt;</w:delText>
        </w:r>
        <w:bookmarkStart w:id="2876" w:name="_Toc460942618"/>
        <w:bookmarkStart w:id="2877" w:name="_Toc461456585"/>
        <w:bookmarkEnd w:id="2876"/>
        <w:bookmarkEnd w:id="2877"/>
      </w:del>
    </w:p>
    <w:p w14:paraId="0A7E3362" w14:textId="30727AE7" w:rsidR="004C5E32" w:rsidRPr="00C6592D" w:rsidDel="00C530FD" w:rsidRDefault="004C5E32">
      <w:pPr>
        <w:tabs>
          <w:tab w:val="left" w:pos="8799"/>
        </w:tabs>
        <w:rPr>
          <w:del w:id="2878" w:author="Veeresh Appasheb Ravadi (Mindtree Consulting PVT LTD)" w:date="2016-09-06T08:47:00Z"/>
          <w:rPrChange w:id="2879" w:author="Veeresh Appasheb Ravadi (Mindtree Consulting PVT LTD)" w:date="2016-09-06T09:08:00Z">
            <w:rPr>
              <w:del w:id="2880" w:author="Veeresh Appasheb Ravadi (Mindtree Consulting PVT LTD)" w:date="2016-09-06T08:47:00Z"/>
            </w:rPr>
          </w:rPrChange>
        </w:rPr>
        <w:pPrChange w:id="2881" w:author="Veeresh Appasheb Ravadi (Mindtree Consulting PVT LTD)" w:date="2016-09-06T08:47:00Z">
          <w:pPr>
            <w:pStyle w:val="ListParagraph"/>
            <w:numPr>
              <w:numId w:val="29"/>
            </w:numPr>
            <w:ind w:left="900"/>
          </w:pPr>
        </w:pPrChange>
      </w:pPr>
      <w:del w:id="2882" w:author="Veeresh Appasheb Ravadi (Mindtree Consulting PVT LTD)" w:date="2016-09-06T08:47:00Z">
        <w:r w:rsidRPr="00C6592D" w:rsidDel="00C530FD">
          <w:rPr>
            <w:rPrChange w:id="2883" w:author="Veeresh Appasheb Ravadi (Mindtree Consulting PVT LTD)" w:date="2016-09-06T09:08:00Z">
              <w:rPr/>
            </w:rPrChange>
          </w:rPr>
          <w:delText>Additional Scenarios:</w:delText>
        </w:r>
        <w:bookmarkStart w:id="2884" w:name="_Toc460942619"/>
        <w:bookmarkStart w:id="2885" w:name="_Toc461456586"/>
        <w:bookmarkEnd w:id="2884"/>
        <w:bookmarkEnd w:id="2885"/>
      </w:del>
    </w:p>
    <w:p w14:paraId="68C383F1" w14:textId="176852CB" w:rsidR="004C5E32" w:rsidRPr="00C6592D" w:rsidDel="00C530FD" w:rsidRDefault="004C5E32">
      <w:pPr>
        <w:tabs>
          <w:tab w:val="left" w:pos="8799"/>
        </w:tabs>
        <w:rPr>
          <w:del w:id="2886" w:author="Veeresh Appasheb Ravadi (Mindtree Consulting PVT LTD)" w:date="2016-09-06T08:47:00Z"/>
          <w:rPrChange w:id="2887" w:author="Veeresh Appasheb Ravadi (Mindtree Consulting PVT LTD)" w:date="2016-09-06T09:08:00Z">
            <w:rPr>
              <w:del w:id="2888" w:author="Veeresh Appasheb Ravadi (Mindtree Consulting PVT LTD)" w:date="2016-09-06T08:47:00Z"/>
            </w:rPr>
          </w:rPrChange>
        </w:rPr>
        <w:pPrChange w:id="2889" w:author="Veeresh Appasheb Ravadi (Mindtree Consulting PVT LTD)" w:date="2016-09-06T08:47:00Z">
          <w:pPr>
            <w:pStyle w:val="ListParagraph"/>
            <w:numPr>
              <w:numId w:val="29"/>
            </w:numPr>
            <w:ind w:left="900"/>
          </w:pPr>
        </w:pPrChange>
      </w:pPr>
      <w:del w:id="2890" w:author="Veeresh Appasheb Ravadi (Mindtree Consulting PVT LTD)" w:date="2016-09-06T08:47:00Z">
        <w:r w:rsidRPr="00C6592D" w:rsidDel="00C530FD">
          <w:rPr>
            <w:rPrChange w:id="2891" w:author="Veeresh Appasheb Ravadi (Mindtree Consulting PVT LTD)" w:date="2016-09-06T09:08:00Z">
              <w:rPr/>
            </w:rPrChange>
          </w:rPr>
          <w:delText>Technet links</w:delText>
        </w:r>
        <w:bookmarkStart w:id="2892" w:name="_Toc460942620"/>
        <w:bookmarkStart w:id="2893" w:name="_Toc461456587"/>
        <w:bookmarkEnd w:id="2892"/>
        <w:bookmarkEnd w:id="2893"/>
      </w:del>
    </w:p>
    <w:p w14:paraId="633D81F1" w14:textId="183CFF67" w:rsidR="00FF6F7B" w:rsidRPr="00C6592D" w:rsidDel="00C530FD" w:rsidRDefault="00FF6F7B">
      <w:pPr>
        <w:tabs>
          <w:tab w:val="left" w:pos="8799"/>
        </w:tabs>
        <w:rPr>
          <w:del w:id="2894" w:author="Veeresh Appasheb Ravadi (Mindtree Consulting PVT LTD)" w:date="2016-09-06T08:47:00Z"/>
        </w:rPr>
        <w:pPrChange w:id="2895" w:author="Veeresh Appasheb Ravadi (Mindtree Consulting PVT LTD)" w:date="2016-09-06T08:47:00Z">
          <w:pPr/>
        </w:pPrChange>
      </w:pPr>
      <w:bookmarkStart w:id="2896" w:name="_Toc460942621"/>
      <w:bookmarkStart w:id="2897" w:name="_Toc461456588"/>
      <w:bookmarkEnd w:id="2896"/>
      <w:bookmarkEnd w:id="2897"/>
    </w:p>
    <w:p w14:paraId="0EA8F491" w14:textId="771EDB18" w:rsidR="00EB5553" w:rsidRDefault="00EB5553">
      <w:pPr>
        <w:tabs>
          <w:tab w:val="left" w:pos="8799"/>
        </w:tabs>
        <w:rPr>
          <w:del w:id="2898" w:author="Veeresh Appasheb Ravadi (Mindtree Consulting PVT LTD)" w:date="2016-09-06T08:47:00Z"/>
        </w:rPr>
        <w:sectPr w:rsidR="00EB5553" w:rsidSect="00C530FD">
          <w:footerReference w:type="first" r:id="rId68"/>
          <w:pgSz w:w="12240" w:h="15840"/>
          <w:pgMar w:top="720" w:right="720" w:bottom="720" w:left="720" w:header="576" w:footer="144" w:gutter="0"/>
          <w:pgNumType w:start="1"/>
          <w:cols w:space="720"/>
          <w:titlePg/>
          <w:docGrid w:linePitch="360"/>
        </w:sectPr>
        <w:pPrChange w:id="2903" w:author="Veeresh Appasheb Ravadi (Mindtree Consulting PVT LTD)" w:date="2016-09-06T08:47:00Z">
          <w:pPr/>
        </w:pPrChange>
      </w:pPr>
    </w:p>
    <w:p w14:paraId="41294222" w14:textId="1BCA0DCF" w:rsidR="002C4EC8" w:rsidRPr="00C6592D" w:rsidDel="00C530FD" w:rsidRDefault="002C4EC8">
      <w:pPr>
        <w:tabs>
          <w:tab w:val="left" w:pos="8799"/>
        </w:tabs>
        <w:rPr>
          <w:del w:id="2904" w:author="Veeresh Appasheb Ravadi (Mindtree Consulting PVT LTD)" w:date="2016-09-06T08:47:00Z"/>
        </w:rPr>
        <w:pPrChange w:id="2905" w:author="Veeresh Appasheb Ravadi (Mindtree Consulting PVT LTD)" w:date="2016-09-06T08:47:00Z">
          <w:pPr/>
        </w:pPrChange>
      </w:pPr>
      <w:bookmarkStart w:id="2906" w:name="_Toc460942622"/>
      <w:bookmarkStart w:id="2907" w:name="_Toc461456589"/>
      <w:bookmarkEnd w:id="2906"/>
      <w:bookmarkEnd w:id="2907"/>
    </w:p>
    <w:p w14:paraId="779B45DC" w14:textId="31808A67" w:rsidR="002C4EC8" w:rsidRPr="00C6592D" w:rsidDel="00C530FD" w:rsidRDefault="002C4EC8">
      <w:pPr>
        <w:tabs>
          <w:tab w:val="left" w:pos="8799"/>
        </w:tabs>
        <w:rPr>
          <w:del w:id="2908" w:author="Veeresh Appasheb Ravadi (Mindtree Consulting PVT LTD)" w:date="2016-09-06T08:47:00Z"/>
        </w:rPr>
        <w:pPrChange w:id="2909" w:author="Veeresh Appasheb Ravadi (Mindtree Consulting PVT LTD)" w:date="2016-09-06T08:47:00Z">
          <w:pPr/>
        </w:pPrChange>
      </w:pPr>
      <w:bookmarkStart w:id="2910" w:name="_Toc460942623"/>
      <w:bookmarkStart w:id="2911" w:name="_Toc461456590"/>
      <w:bookmarkEnd w:id="2910"/>
      <w:bookmarkEnd w:id="2911"/>
    </w:p>
    <w:p w14:paraId="4F783019" w14:textId="2B4A60D8" w:rsidR="002C4EC8" w:rsidRPr="00C6592D" w:rsidDel="00C530FD" w:rsidRDefault="002C4EC8">
      <w:pPr>
        <w:tabs>
          <w:tab w:val="left" w:pos="8799"/>
        </w:tabs>
        <w:rPr>
          <w:del w:id="2912" w:author="Veeresh Appasheb Ravadi (Mindtree Consulting PVT LTD)" w:date="2016-09-06T08:47:00Z"/>
        </w:rPr>
        <w:pPrChange w:id="2913" w:author="Veeresh Appasheb Ravadi (Mindtree Consulting PVT LTD)" w:date="2016-09-06T08:47:00Z">
          <w:pPr/>
        </w:pPrChange>
      </w:pPr>
      <w:bookmarkStart w:id="2914" w:name="_Toc460942624"/>
      <w:bookmarkStart w:id="2915" w:name="_Toc461456591"/>
      <w:bookmarkEnd w:id="2914"/>
      <w:bookmarkEnd w:id="2915"/>
    </w:p>
    <w:p w14:paraId="4A64E2A1" w14:textId="5F7206A0" w:rsidR="005C1C2F" w:rsidRPr="00C6592D" w:rsidDel="00C530FD" w:rsidRDefault="005C1C2F">
      <w:pPr>
        <w:tabs>
          <w:tab w:val="left" w:pos="8799"/>
        </w:tabs>
        <w:rPr>
          <w:del w:id="2916" w:author="Veeresh Appasheb Ravadi (Mindtree Consulting PVT LTD)" w:date="2016-09-06T08:47:00Z"/>
          <w:caps/>
        </w:rPr>
        <w:pPrChange w:id="2917" w:author="Veeresh Appasheb Ravadi (Mindtree Consulting PVT LTD)" w:date="2016-09-06T08:47:00Z">
          <w:pPr>
            <w:pBdr>
              <w:bottom w:val="single" w:sz="4" w:space="1" w:color="auto"/>
            </w:pBdr>
            <w:jc w:val="center"/>
          </w:pPr>
        </w:pPrChange>
      </w:pPr>
      <w:bookmarkStart w:id="2918" w:name="_Toc460942625"/>
      <w:bookmarkStart w:id="2919" w:name="_Toc461456592"/>
      <w:bookmarkEnd w:id="2918"/>
      <w:bookmarkEnd w:id="2919"/>
    </w:p>
    <w:p w14:paraId="5FFDF8D4" w14:textId="3474FEE5" w:rsidR="005C1C2F" w:rsidRPr="00C6592D" w:rsidDel="00C530FD" w:rsidRDefault="005C1C2F">
      <w:pPr>
        <w:tabs>
          <w:tab w:val="left" w:pos="8799"/>
        </w:tabs>
        <w:rPr>
          <w:del w:id="2920" w:author="Veeresh Appasheb Ravadi (Mindtree Consulting PVT LTD)" w:date="2016-09-06T08:47:00Z"/>
          <w:caps/>
        </w:rPr>
        <w:pPrChange w:id="2921" w:author="Veeresh Appasheb Ravadi (Mindtree Consulting PVT LTD)" w:date="2016-09-06T08:47:00Z">
          <w:pPr>
            <w:pBdr>
              <w:bottom w:val="single" w:sz="4" w:space="1" w:color="auto"/>
            </w:pBdr>
            <w:jc w:val="center"/>
          </w:pPr>
        </w:pPrChange>
      </w:pPr>
      <w:bookmarkStart w:id="2922" w:name="_Toc460942626"/>
      <w:bookmarkStart w:id="2923" w:name="_Toc461456593"/>
      <w:bookmarkEnd w:id="2922"/>
      <w:bookmarkEnd w:id="2923"/>
    </w:p>
    <w:p w14:paraId="0CFA8A48" w14:textId="076357B5" w:rsidR="005C1C2F" w:rsidRPr="00C6592D" w:rsidDel="00C530FD" w:rsidRDefault="005C1C2F">
      <w:pPr>
        <w:tabs>
          <w:tab w:val="left" w:pos="8799"/>
        </w:tabs>
        <w:rPr>
          <w:del w:id="2924" w:author="Veeresh Appasheb Ravadi (Mindtree Consulting PVT LTD)" w:date="2016-09-06T08:47:00Z"/>
          <w:caps/>
        </w:rPr>
        <w:pPrChange w:id="2925" w:author="Veeresh Appasheb Ravadi (Mindtree Consulting PVT LTD)" w:date="2016-09-06T08:47:00Z">
          <w:pPr>
            <w:pBdr>
              <w:bottom w:val="single" w:sz="4" w:space="1" w:color="auto"/>
            </w:pBdr>
            <w:jc w:val="center"/>
          </w:pPr>
        </w:pPrChange>
      </w:pPr>
      <w:bookmarkStart w:id="2926" w:name="_Toc460942627"/>
      <w:bookmarkStart w:id="2927" w:name="_Toc461456594"/>
      <w:bookmarkEnd w:id="2926"/>
      <w:bookmarkEnd w:id="2927"/>
    </w:p>
    <w:p w14:paraId="2997BF20" w14:textId="09287D4B" w:rsidR="005C1C2F" w:rsidRPr="00C6592D" w:rsidDel="00C530FD" w:rsidRDefault="005C1C2F">
      <w:pPr>
        <w:tabs>
          <w:tab w:val="left" w:pos="8799"/>
        </w:tabs>
        <w:rPr>
          <w:del w:id="2928" w:author="Veeresh Appasheb Ravadi (Mindtree Consulting PVT LTD)" w:date="2016-09-06T08:47:00Z"/>
          <w:caps/>
        </w:rPr>
        <w:pPrChange w:id="2929" w:author="Veeresh Appasheb Ravadi (Mindtree Consulting PVT LTD)" w:date="2016-09-06T08:47:00Z">
          <w:pPr>
            <w:pBdr>
              <w:bottom w:val="single" w:sz="4" w:space="1" w:color="auto"/>
            </w:pBdr>
            <w:jc w:val="center"/>
          </w:pPr>
        </w:pPrChange>
      </w:pPr>
      <w:bookmarkStart w:id="2930" w:name="_Toc460942628"/>
      <w:bookmarkStart w:id="2931" w:name="_Toc461456595"/>
      <w:bookmarkEnd w:id="2930"/>
      <w:bookmarkEnd w:id="2931"/>
    </w:p>
    <w:p w14:paraId="5C35F4C4" w14:textId="715B651C" w:rsidR="005C1C2F" w:rsidRPr="00C6592D" w:rsidDel="00C530FD" w:rsidRDefault="005C1C2F">
      <w:pPr>
        <w:tabs>
          <w:tab w:val="left" w:pos="8799"/>
        </w:tabs>
        <w:rPr>
          <w:del w:id="2932" w:author="Veeresh Appasheb Ravadi (Mindtree Consulting PVT LTD)" w:date="2016-09-06T08:47:00Z"/>
          <w:caps/>
        </w:rPr>
        <w:pPrChange w:id="2933" w:author="Veeresh Appasheb Ravadi (Mindtree Consulting PVT LTD)" w:date="2016-09-06T08:47:00Z">
          <w:pPr>
            <w:pBdr>
              <w:bottom w:val="single" w:sz="4" w:space="1" w:color="auto"/>
            </w:pBdr>
            <w:jc w:val="center"/>
          </w:pPr>
        </w:pPrChange>
      </w:pPr>
      <w:bookmarkStart w:id="2934" w:name="_Toc460942629"/>
      <w:bookmarkStart w:id="2935" w:name="_Toc461456596"/>
      <w:bookmarkEnd w:id="2934"/>
      <w:bookmarkEnd w:id="2935"/>
    </w:p>
    <w:p w14:paraId="4B44FE51" w14:textId="5A42CC38" w:rsidR="005C1C2F" w:rsidRPr="00C6592D" w:rsidDel="00C530FD" w:rsidRDefault="005C1C2F">
      <w:pPr>
        <w:tabs>
          <w:tab w:val="left" w:pos="8799"/>
        </w:tabs>
        <w:rPr>
          <w:del w:id="2936" w:author="Veeresh Appasheb Ravadi (Mindtree Consulting PVT LTD)" w:date="2016-09-06T08:47:00Z"/>
          <w:caps/>
        </w:rPr>
        <w:pPrChange w:id="2937" w:author="Veeresh Appasheb Ravadi (Mindtree Consulting PVT LTD)" w:date="2016-09-06T08:47:00Z">
          <w:pPr>
            <w:pBdr>
              <w:bottom w:val="single" w:sz="4" w:space="1" w:color="auto"/>
            </w:pBdr>
            <w:jc w:val="center"/>
          </w:pPr>
        </w:pPrChange>
      </w:pPr>
      <w:bookmarkStart w:id="2938" w:name="_Toc460942630"/>
      <w:bookmarkStart w:id="2939" w:name="_Toc461456597"/>
      <w:bookmarkEnd w:id="2938"/>
      <w:bookmarkEnd w:id="2939"/>
    </w:p>
    <w:p w14:paraId="33A95908" w14:textId="4FA173A8" w:rsidR="005C1C2F" w:rsidRPr="00C6592D" w:rsidDel="00C530FD" w:rsidRDefault="005C1C2F">
      <w:pPr>
        <w:tabs>
          <w:tab w:val="left" w:pos="8799"/>
        </w:tabs>
        <w:rPr>
          <w:del w:id="2940" w:author="Veeresh Appasheb Ravadi (Mindtree Consulting PVT LTD)" w:date="2016-09-06T08:47:00Z"/>
          <w:caps/>
        </w:rPr>
        <w:pPrChange w:id="2941" w:author="Veeresh Appasheb Ravadi (Mindtree Consulting PVT LTD)" w:date="2016-09-06T08:47:00Z">
          <w:pPr>
            <w:pBdr>
              <w:bottom w:val="single" w:sz="4" w:space="1" w:color="auto"/>
            </w:pBdr>
            <w:jc w:val="center"/>
          </w:pPr>
        </w:pPrChange>
      </w:pPr>
      <w:bookmarkStart w:id="2942" w:name="_Toc460942631"/>
      <w:bookmarkStart w:id="2943" w:name="_Toc461456598"/>
      <w:bookmarkEnd w:id="2942"/>
      <w:bookmarkEnd w:id="2943"/>
    </w:p>
    <w:p w14:paraId="57844CCD" w14:textId="7FDEE2C6" w:rsidR="005C1C2F" w:rsidRPr="00C6592D" w:rsidDel="00C530FD" w:rsidRDefault="005C1C2F">
      <w:pPr>
        <w:tabs>
          <w:tab w:val="left" w:pos="8799"/>
        </w:tabs>
        <w:rPr>
          <w:del w:id="2944" w:author="Veeresh Appasheb Ravadi (Mindtree Consulting PVT LTD)" w:date="2016-09-06T08:47:00Z"/>
          <w:caps/>
        </w:rPr>
        <w:pPrChange w:id="2945" w:author="Veeresh Appasheb Ravadi (Mindtree Consulting PVT LTD)" w:date="2016-09-06T08:47:00Z">
          <w:pPr>
            <w:pBdr>
              <w:bottom w:val="single" w:sz="4" w:space="1" w:color="auto"/>
            </w:pBdr>
            <w:jc w:val="center"/>
          </w:pPr>
        </w:pPrChange>
      </w:pPr>
      <w:bookmarkStart w:id="2946" w:name="_Toc460942632"/>
      <w:bookmarkStart w:id="2947" w:name="_Toc461456599"/>
      <w:bookmarkEnd w:id="2946"/>
      <w:bookmarkEnd w:id="2947"/>
    </w:p>
    <w:p w14:paraId="62DD5D84" w14:textId="24AEB19B" w:rsidR="005C1C2F" w:rsidRPr="00C6592D" w:rsidDel="00C530FD" w:rsidRDefault="005C1C2F">
      <w:pPr>
        <w:tabs>
          <w:tab w:val="left" w:pos="8799"/>
        </w:tabs>
        <w:rPr>
          <w:del w:id="2948" w:author="Veeresh Appasheb Ravadi (Mindtree Consulting PVT LTD)" w:date="2016-09-06T08:47:00Z"/>
          <w:caps/>
        </w:rPr>
        <w:pPrChange w:id="2949" w:author="Veeresh Appasheb Ravadi (Mindtree Consulting PVT LTD)" w:date="2016-09-06T08:47:00Z">
          <w:pPr>
            <w:pBdr>
              <w:bottom w:val="single" w:sz="4" w:space="1" w:color="auto"/>
            </w:pBdr>
            <w:jc w:val="center"/>
          </w:pPr>
        </w:pPrChange>
      </w:pPr>
      <w:bookmarkStart w:id="2950" w:name="_Toc460942633"/>
      <w:bookmarkStart w:id="2951" w:name="_Toc461456600"/>
      <w:bookmarkEnd w:id="2950"/>
      <w:bookmarkEnd w:id="2951"/>
    </w:p>
    <w:p w14:paraId="5924A56E" w14:textId="65003C98" w:rsidR="002C4EC8" w:rsidRPr="00C2596D" w:rsidDel="00C530FD" w:rsidRDefault="00C2596D">
      <w:pPr>
        <w:tabs>
          <w:tab w:val="left" w:pos="8799"/>
        </w:tabs>
        <w:rPr>
          <w:del w:id="2952" w:author="Veeresh Appasheb Ravadi (Mindtree Consulting PVT LTD)" w:date="2016-09-06T08:47:00Z"/>
          <w:caps/>
        </w:rPr>
        <w:pPrChange w:id="2953" w:author="Veeresh Appasheb Ravadi (Mindtree Consulting PVT LTD)" w:date="2016-09-06T08:47:00Z">
          <w:pPr>
            <w:pBdr>
              <w:bottom w:val="single" w:sz="4" w:space="1" w:color="auto"/>
            </w:pBdr>
            <w:jc w:val="center"/>
          </w:pPr>
        </w:pPrChange>
      </w:pPr>
      <w:del w:id="2954" w:author="Veeresh Appasheb Ravadi (Mindtree Consulting PVT LTD)" w:date="2016-09-06T08:47:00Z">
        <w:r w:rsidRPr="00C6592D" w:rsidDel="00C530FD">
          <w:rPr>
            <w:caps/>
          </w:rPr>
          <w:delText>END of Document</w:delText>
        </w:r>
        <w:bookmarkStart w:id="2955" w:name="_Toc460942634"/>
        <w:bookmarkStart w:id="2956" w:name="_Toc461456601"/>
        <w:bookmarkEnd w:id="2955"/>
        <w:bookmarkEnd w:id="2956"/>
      </w:del>
    </w:p>
    <w:p w14:paraId="765B5464" w14:textId="55218B8D" w:rsidR="002C4EC8" w:rsidRPr="002C4EC8" w:rsidDel="00C530FD" w:rsidRDefault="002C4EC8">
      <w:pPr>
        <w:tabs>
          <w:tab w:val="left" w:pos="8799"/>
        </w:tabs>
        <w:rPr>
          <w:del w:id="2957" w:author="Veeresh Appasheb Ravadi (Mindtree Consulting PVT LTD)" w:date="2016-09-06T08:47:00Z"/>
        </w:rPr>
        <w:pPrChange w:id="2958" w:author="Veeresh Appasheb Ravadi (Mindtree Consulting PVT LTD)" w:date="2016-09-06T08:47:00Z">
          <w:pPr/>
        </w:pPrChange>
      </w:pPr>
      <w:bookmarkStart w:id="2959" w:name="_Toc460942635"/>
      <w:bookmarkStart w:id="2960" w:name="_Toc461456602"/>
      <w:bookmarkEnd w:id="2959"/>
      <w:bookmarkEnd w:id="2960"/>
    </w:p>
    <w:p w14:paraId="21B4BB6F" w14:textId="02F3957D" w:rsidR="002C4EC8" w:rsidRPr="002C4EC8" w:rsidDel="00C530FD" w:rsidRDefault="002C4EC8">
      <w:pPr>
        <w:tabs>
          <w:tab w:val="left" w:pos="8799"/>
        </w:tabs>
        <w:rPr>
          <w:del w:id="2961" w:author="Veeresh Appasheb Ravadi (Mindtree Consulting PVT LTD)" w:date="2016-09-06T08:47:00Z"/>
        </w:rPr>
        <w:pPrChange w:id="2962" w:author="Veeresh Appasheb Ravadi (Mindtree Consulting PVT LTD)" w:date="2016-09-06T08:47:00Z">
          <w:pPr/>
        </w:pPrChange>
      </w:pPr>
      <w:bookmarkStart w:id="2963" w:name="_Toc460942636"/>
      <w:bookmarkStart w:id="2964" w:name="_Toc461456603"/>
      <w:bookmarkEnd w:id="2963"/>
      <w:bookmarkEnd w:id="2964"/>
    </w:p>
    <w:p w14:paraId="39A95B2C" w14:textId="55BA9A26" w:rsidR="002C4EC8" w:rsidRPr="002C4EC8" w:rsidDel="00C530FD" w:rsidRDefault="002C4EC8">
      <w:pPr>
        <w:tabs>
          <w:tab w:val="left" w:pos="8799"/>
        </w:tabs>
        <w:rPr>
          <w:del w:id="2965" w:author="Veeresh Appasheb Ravadi (Mindtree Consulting PVT LTD)" w:date="2016-09-06T08:47:00Z"/>
        </w:rPr>
        <w:pPrChange w:id="2966" w:author="Veeresh Appasheb Ravadi (Mindtree Consulting PVT LTD)" w:date="2016-09-06T08:47:00Z">
          <w:pPr/>
        </w:pPrChange>
      </w:pPr>
      <w:bookmarkStart w:id="2967" w:name="_Toc460942637"/>
      <w:bookmarkStart w:id="2968" w:name="_Toc461456604"/>
      <w:bookmarkEnd w:id="2967"/>
      <w:bookmarkEnd w:id="2968"/>
    </w:p>
    <w:p w14:paraId="0463F046" w14:textId="72B8976B" w:rsidR="002C4EC8" w:rsidRPr="002C4EC8" w:rsidDel="00C530FD" w:rsidRDefault="002C4EC8">
      <w:pPr>
        <w:tabs>
          <w:tab w:val="left" w:pos="8799"/>
        </w:tabs>
        <w:rPr>
          <w:del w:id="2969" w:author="Veeresh Appasheb Ravadi (Mindtree Consulting PVT LTD)" w:date="2016-09-06T08:47:00Z"/>
        </w:rPr>
        <w:pPrChange w:id="2970" w:author="Veeresh Appasheb Ravadi (Mindtree Consulting PVT LTD)" w:date="2016-09-06T08:47:00Z">
          <w:pPr/>
        </w:pPrChange>
      </w:pPr>
      <w:bookmarkStart w:id="2971" w:name="_Toc460942638"/>
      <w:bookmarkStart w:id="2972" w:name="_Toc461456605"/>
      <w:bookmarkEnd w:id="2971"/>
      <w:bookmarkEnd w:id="2972"/>
    </w:p>
    <w:p w14:paraId="04E18BFE" w14:textId="2E95DF21" w:rsidR="002C4EC8" w:rsidRPr="002C4EC8" w:rsidDel="00C530FD" w:rsidRDefault="002C4EC8">
      <w:pPr>
        <w:tabs>
          <w:tab w:val="left" w:pos="8799"/>
        </w:tabs>
        <w:rPr>
          <w:del w:id="2973" w:author="Veeresh Appasheb Ravadi (Mindtree Consulting PVT LTD)" w:date="2016-09-06T08:47:00Z"/>
        </w:rPr>
        <w:pPrChange w:id="2974" w:author="Veeresh Appasheb Ravadi (Mindtree Consulting PVT LTD)" w:date="2016-09-06T08:47:00Z">
          <w:pPr/>
        </w:pPrChange>
      </w:pPr>
      <w:bookmarkStart w:id="2975" w:name="_Toc460942639"/>
      <w:bookmarkStart w:id="2976" w:name="_Toc461456606"/>
      <w:bookmarkEnd w:id="2975"/>
      <w:bookmarkEnd w:id="2976"/>
    </w:p>
    <w:p w14:paraId="11EE60AF" w14:textId="469DC72F" w:rsidR="002C4EC8" w:rsidRPr="002C4EC8" w:rsidDel="00C530FD" w:rsidRDefault="002C4EC8">
      <w:pPr>
        <w:tabs>
          <w:tab w:val="left" w:pos="8799"/>
        </w:tabs>
        <w:rPr>
          <w:del w:id="2977" w:author="Veeresh Appasheb Ravadi (Mindtree Consulting PVT LTD)" w:date="2016-09-06T08:47:00Z"/>
        </w:rPr>
        <w:pPrChange w:id="2978" w:author="Veeresh Appasheb Ravadi (Mindtree Consulting PVT LTD)" w:date="2016-09-06T08:47:00Z">
          <w:pPr/>
        </w:pPrChange>
      </w:pPr>
      <w:bookmarkStart w:id="2979" w:name="_Toc460942640"/>
      <w:bookmarkStart w:id="2980" w:name="_Toc461456607"/>
      <w:bookmarkEnd w:id="2979"/>
      <w:bookmarkEnd w:id="2980"/>
    </w:p>
    <w:p w14:paraId="743B916C" w14:textId="2DEF39E1" w:rsidR="002C4EC8" w:rsidRPr="002C4EC8" w:rsidDel="00C530FD" w:rsidRDefault="002C4EC8">
      <w:pPr>
        <w:tabs>
          <w:tab w:val="left" w:pos="8799"/>
        </w:tabs>
        <w:rPr>
          <w:del w:id="2981" w:author="Veeresh Appasheb Ravadi (Mindtree Consulting PVT LTD)" w:date="2016-09-06T08:47:00Z"/>
        </w:rPr>
        <w:pPrChange w:id="2982" w:author="Veeresh Appasheb Ravadi (Mindtree Consulting PVT LTD)" w:date="2016-09-06T08:47:00Z">
          <w:pPr/>
        </w:pPrChange>
      </w:pPr>
      <w:bookmarkStart w:id="2983" w:name="_Toc460942641"/>
      <w:bookmarkStart w:id="2984" w:name="_Toc461456608"/>
      <w:bookmarkEnd w:id="2983"/>
      <w:bookmarkEnd w:id="2984"/>
    </w:p>
    <w:p w14:paraId="326FF569" w14:textId="4D8C447B" w:rsidR="002C4EC8" w:rsidRPr="002C4EC8" w:rsidDel="00C530FD" w:rsidRDefault="002C4EC8">
      <w:pPr>
        <w:tabs>
          <w:tab w:val="left" w:pos="8799"/>
        </w:tabs>
        <w:rPr>
          <w:del w:id="2985" w:author="Veeresh Appasheb Ravadi (Mindtree Consulting PVT LTD)" w:date="2016-09-06T08:47:00Z"/>
        </w:rPr>
        <w:pPrChange w:id="2986" w:author="Veeresh Appasheb Ravadi (Mindtree Consulting PVT LTD)" w:date="2016-09-06T08:47:00Z">
          <w:pPr/>
        </w:pPrChange>
      </w:pPr>
      <w:bookmarkStart w:id="2987" w:name="_Toc460942642"/>
      <w:bookmarkStart w:id="2988" w:name="_Toc461456609"/>
      <w:bookmarkEnd w:id="2987"/>
      <w:bookmarkEnd w:id="2988"/>
    </w:p>
    <w:p w14:paraId="3D0B4F48" w14:textId="192BF110" w:rsidR="002C4EC8" w:rsidRPr="002C4EC8" w:rsidDel="00C530FD" w:rsidRDefault="002C4EC8">
      <w:pPr>
        <w:tabs>
          <w:tab w:val="left" w:pos="8799"/>
        </w:tabs>
        <w:rPr>
          <w:del w:id="2989" w:author="Veeresh Appasheb Ravadi (Mindtree Consulting PVT LTD)" w:date="2016-09-06T08:47:00Z"/>
        </w:rPr>
        <w:pPrChange w:id="2990" w:author="Veeresh Appasheb Ravadi (Mindtree Consulting PVT LTD)" w:date="2016-09-06T08:47:00Z">
          <w:pPr/>
        </w:pPrChange>
      </w:pPr>
      <w:bookmarkStart w:id="2991" w:name="_Toc460942643"/>
      <w:bookmarkStart w:id="2992" w:name="_Toc461456610"/>
      <w:bookmarkEnd w:id="2991"/>
      <w:bookmarkEnd w:id="2992"/>
    </w:p>
    <w:p w14:paraId="512583A5" w14:textId="155A76D0" w:rsidR="002C6374" w:rsidRPr="002C6374" w:rsidRDefault="002C4EC8">
      <w:pPr>
        <w:ind w:left="0"/>
        <w:pPrChange w:id="2993" w:author="Veeresh Appasheb Ravadi (Mindtree Consulting PVT LTD)" w:date="2016-09-12T15:24:00Z">
          <w:pPr>
            <w:tabs>
              <w:tab w:val="left" w:pos="4698"/>
            </w:tabs>
          </w:pPr>
        </w:pPrChange>
      </w:pPr>
      <w:del w:id="2994" w:author="Veeresh Appasheb Ravadi (Mindtree Consulting PVT LTD)" w:date="2016-09-06T08:47:00Z">
        <w:r w:rsidDel="00C530FD">
          <w:tab/>
        </w:r>
      </w:del>
    </w:p>
    <w:sectPr w:rsidR="002C6374" w:rsidRPr="002C6374" w:rsidSect="00D55451">
      <w:footerReference w:type="first" r:id="rId69"/>
      <w:pgSz w:w="12240" w:h="15840"/>
      <w:pgMar w:top="720" w:right="720" w:bottom="720" w:left="720" w:header="576" w:footer="144"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9" w:author="Samesh Singh" w:date="2016-01-12T17:42:00Z" w:initials="SS">
    <w:p w14:paraId="29A745ED" w14:textId="09662D09" w:rsidR="004C4DD3" w:rsidRDefault="004C4DD3">
      <w:pPr>
        <w:pStyle w:val="CommentText"/>
      </w:pPr>
      <w:r>
        <w:rPr>
          <w:rStyle w:val="CommentReference"/>
        </w:rPr>
        <w:annotationRef/>
      </w:r>
      <w:r>
        <w:t>Update the Title property of the document in the backstage view by clicking the File menu item.</w:t>
      </w:r>
    </w:p>
  </w:comment>
  <w:comment w:id="386" w:author="Samesh Singh" w:date="2016-01-12T16:46:00Z" w:initials="SS">
    <w:p w14:paraId="1A284773" w14:textId="76E48742" w:rsidR="004C4DD3" w:rsidRDefault="004C4DD3" w:rsidP="001932F6">
      <w:pPr>
        <w:pStyle w:val="CommentText"/>
      </w:pPr>
      <w:r>
        <w:rPr>
          <w:rStyle w:val="CommentReference"/>
        </w:rPr>
        <w:annotationRef/>
      </w:r>
      <w:r>
        <w:t>Once this section is completed, apply the Normal style to the text.</w:t>
      </w:r>
    </w:p>
  </w:comment>
  <w:comment w:id="430" w:author="Samesh Singh" w:date="2016-01-12T16:47:00Z" w:initials="SS">
    <w:p w14:paraId="12A353F1" w14:textId="155B9CB3" w:rsidR="004C4DD3" w:rsidRDefault="004C4DD3" w:rsidP="001932F6">
      <w:pPr>
        <w:pStyle w:val="CommentText"/>
      </w:pPr>
      <w:r>
        <w:rPr>
          <w:rStyle w:val="CommentReference"/>
        </w:rPr>
        <w:annotationRef/>
      </w:r>
      <w:r>
        <w:rPr>
          <w:rStyle w:val="CommentReference"/>
        </w:rPr>
        <w:annotationRef/>
      </w:r>
      <w:r>
        <w:t>Once this section is completed, apply the Normal style to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A745ED" w15:done="0"/>
  <w15:commentEx w15:paraId="1A284773" w15:done="0"/>
  <w15:commentEx w15:paraId="12A353F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3EF5B5" w14:textId="77777777" w:rsidR="00926573" w:rsidRDefault="00926573" w:rsidP="001932F6">
      <w:r>
        <w:separator/>
      </w:r>
    </w:p>
    <w:p w14:paraId="5864EC48" w14:textId="77777777" w:rsidR="00926573" w:rsidRDefault="00926573" w:rsidP="001932F6"/>
  </w:endnote>
  <w:endnote w:type="continuationSeparator" w:id="0">
    <w:p w14:paraId="72FE8519" w14:textId="77777777" w:rsidR="00926573" w:rsidRDefault="00926573" w:rsidP="001932F6">
      <w:r>
        <w:continuationSeparator/>
      </w:r>
    </w:p>
    <w:p w14:paraId="294509D8" w14:textId="77777777" w:rsidR="00926573" w:rsidRDefault="00926573" w:rsidP="001932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Pro">
    <w:altName w:val="Segoe U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Segoe Pro Display">
    <w:altName w:val="Segoe UI"/>
    <w:charset w:val="00"/>
    <w:family w:val="swiss"/>
    <w:pitch w:val="variable"/>
    <w:sig w:usb0="A00002AF" w:usb1="4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Pro Semibold">
    <w:altName w:val="Segoe UI Semibold"/>
    <w:charset w:val="00"/>
    <w:family w:val="swiss"/>
    <w:pitch w:val="variable"/>
    <w:sig w:usb0="A00002AF" w:usb1="4000205B" w:usb2="00000000" w:usb3="00000000" w:csb0="0000009F" w:csb1="00000000"/>
  </w:font>
  <w:font w:name="Segoe Pro Light">
    <w:altName w:val="Segoe UI Semilight"/>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4C366" w14:textId="77777777" w:rsidR="004C4DD3" w:rsidRDefault="004C4D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400"/>
    </w:tblGrid>
    <w:tr w:rsidR="004C4DD3" w14:paraId="74FC6A22" w14:textId="77777777" w:rsidTr="00C80D5F">
      <w:tc>
        <w:tcPr>
          <w:tcW w:w="2500" w:type="pct"/>
          <w:vAlign w:val="center"/>
        </w:tcPr>
        <w:p w14:paraId="6B58A9EB" w14:textId="72F3D072" w:rsidR="004C4DD3" w:rsidRPr="00904296" w:rsidRDefault="004C4DD3" w:rsidP="00472715">
          <w:pPr>
            <w:pStyle w:val="Tip"/>
            <w:ind w:left="340"/>
          </w:pPr>
          <w:r>
            <w:t xml:space="preserve">TAP Scenario: </w:t>
          </w:r>
          <w:sdt>
            <w:sdtPr>
              <w:alias w:val="Title"/>
              <w:tag w:val=""/>
              <w:id w:val="1565679024"/>
              <w:placeholder>
                <w:docPart w:val="57CADB65BFC94EA3829841BB69D3BA5D"/>
              </w:placeholder>
              <w:dataBinding w:prefixMappings="xmlns:ns0='http://purl.org/dc/elements/1.1/' xmlns:ns1='http://schemas.openxmlformats.org/package/2006/metadata/core-properties' " w:xpath="/ns1:coreProperties[1]/ns0:title[1]" w:storeItemID="{6C3C8BC8-F283-45AE-878A-BAB7291924A1}"/>
              <w:text/>
            </w:sdtPr>
            <w:sdtEndPr/>
            <w:sdtContent>
              <w:del w:id="76" w:author="Kiran Sangal (Mindtree)" w:date="2016-06-28T13:56:00Z">
                <w:r w:rsidDel="009A189E">
                  <w:delText>&lt;Scenario Name&gt;</w:delText>
                </w:r>
              </w:del>
              <w:ins w:id="77" w:author="Zbigniew Kukowski" w:date="2016-06-14T16:11:00Z">
                <w:del w:id="78" w:author="Kiran Sangal (Mindtree)" w:date="2016-06-28T13:56:00Z">
                  <w:r w:rsidDel="009A189E">
                    <w:delText>HVSI</w:delText>
                  </w:r>
                </w:del>
              </w:ins>
              <w:ins w:id="79" w:author="Kiran Sangal (Mindtree)" w:date="2016-06-28T14:10:00Z">
                <w:r>
                  <w:t>Enterprise Mode Site List Manager</w:t>
                </w:r>
              </w:ins>
            </w:sdtContent>
          </w:sdt>
        </w:p>
      </w:tc>
      <w:tc>
        <w:tcPr>
          <w:tcW w:w="2500" w:type="pct"/>
          <w:vAlign w:val="center"/>
        </w:tcPr>
        <w:p w14:paraId="437B8725" w14:textId="3BE4969A" w:rsidR="004C4DD3" w:rsidRDefault="004C4DD3" w:rsidP="007903D6">
          <w:pPr>
            <w:pStyle w:val="Tip"/>
            <w:jc w:val="right"/>
          </w:pPr>
          <w:r>
            <w:t xml:space="preserve">Page </w:t>
          </w:r>
          <w:r>
            <w:fldChar w:fldCharType="begin"/>
          </w:r>
          <w:r>
            <w:instrText xml:space="preserve"> PAGE   \* MERGEFORMAT </w:instrText>
          </w:r>
          <w:r>
            <w:fldChar w:fldCharType="separate"/>
          </w:r>
          <w:r>
            <w:rPr>
              <w:noProof/>
            </w:rPr>
            <w:t>ii</w:t>
          </w:r>
          <w:r>
            <w:rPr>
              <w:noProof/>
            </w:rPr>
            <w:fldChar w:fldCharType="end"/>
          </w:r>
        </w:p>
      </w:tc>
    </w:tr>
  </w:tbl>
  <w:p w14:paraId="12809670" w14:textId="77777777" w:rsidR="004C4DD3" w:rsidRPr="006A01AA" w:rsidRDefault="004C4DD3" w:rsidP="007A5F5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400"/>
    </w:tblGrid>
    <w:tr w:rsidR="004C4DD3" w14:paraId="67255BE8" w14:textId="77777777" w:rsidTr="00CA5997">
      <w:tc>
        <w:tcPr>
          <w:tcW w:w="2500" w:type="pct"/>
          <w:vAlign w:val="center"/>
        </w:tcPr>
        <w:p w14:paraId="6823D3AE" w14:textId="33706DA5" w:rsidR="004C4DD3" w:rsidRPr="00904296" w:rsidRDefault="004C4DD3" w:rsidP="00F37C63">
          <w:pPr>
            <w:pStyle w:val="Tip"/>
            <w:ind w:left="340"/>
          </w:pPr>
          <w:r>
            <w:t xml:space="preserve">TAP Scenario: </w:t>
          </w:r>
          <w:sdt>
            <w:sdtPr>
              <w:alias w:val="Title"/>
              <w:tag w:val=""/>
              <w:id w:val="2111933471"/>
              <w:placeholder>
                <w:docPart w:val="2E78B97D8BF346298A6AC2BDDA7707A7"/>
              </w:placeholder>
              <w:dataBinding w:prefixMappings="xmlns:ns0='http://purl.org/dc/elements/1.1/' xmlns:ns1='http://schemas.openxmlformats.org/package/2006/metadata/core-properties' " w:xpath="/ns1:coreProperties[1]/ns0:title[1]" w:storeItemID="{6C3C8BC8-F283-45AE-878A-BAB7291924A1}"/>
              <w:text/>
            </w:sdtPr>
            <w:sdtEndPr/>
            <w:sdtContent>
              <w:del w:id="80" w:author="Kiran Sangal (Mindtree)" w:date="2016-06-28T13:56:00Z">
                <w:r w:rsidDel="009A189E">
                  <w:delText>&lt;Scenario Name&gt;</w:delText>
                </w:r>
              </w:del>
              <w:ins w:id="81" w:author="Zbigniew Kukowski" w:date="2016-06-14T16:11:00Z">
                <w:del w:id="82" w:author="Kiran Sangal (Mindtree)" w:date="2016-06-28T13:56:00Z">
                  <w:r w:rsidDel="009A189E">
                    <w:delText>HVSI</w:delText>
                  </w:r>
                </w:del>
              </w:ins>
              <w:ins w:id="83" w:author="Kiran Sangal (Mindtree)" w:date="2016-06-28T14:10:00Z">
                <w:r>
                  <w:t>Enterprise Mode Site List Manager</w:t>
                </w:r>
              </w:ins>
            </w:sdtContent>
          </w:sdt>
        </w:p>
      </w:tc>
      <w:tc>
        <w:tcPr>
          <w:tcW w:w="2500" w:type="pct"/>
          <w:vAlign w:val="center"/>
        </w:tcPr>
        <w:p w14:paraId="417CADD3" w14:textId="5A8D3FB8" w:rsidR="004C4DD3" w:rsidRDefault="004C4DD3" w:rsidP="00F37C63">
          <w:pPr>
            <w:pStyle w:val="Tip"/>
            <w:jc w:val="right"/>
          </w:pPr>
        </w:p>
      </w:tc>
    </w:tr>
  </w:tbl>
  <w:p w14:paraId="0A7BB82D" w14:textId="77777777" w:rsidR="004C4DD3" w:rsidRDefault="004C4D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400"/>
    </w:tblGrid>
    <w:tr w:rsidR="004C4DD3" w14:paraId="6350E02F" w14:textId="77777777" w:rsidTr="00C80D5F">
      <w:tc>
        <w:tcPr>
          <w:tcW w:w="2500" w:type="pct"/>
          <w:vAlign w:val="center"/>
        </w:tcPr>
        <w:p w14:paraId="26404D05" w14:textId="5A68B71B" w:rsidR="004C4DD3" w:rsidRPr="00904296" w:rsidRDefault="004C4DD3" w:rsidP="00472715">
          <w:pPr>
            <w:pStyle w:val="Tip"/>
            <w:ind w:left="340"/>
          </w:pPr>
          <w:r>
            <w:t xml:space="preserve">TAP Scenario: </w:t>
          </w:r>
          <w:sdt>
            <w:sdtPr>
              <w:alias w:val="Title"/>
              <w:tag w:val=""/>
              <w:id w:val="1736739789"/>
              <w:placeholder>
                <w:docPart w:val="61EBD9F7F5FD4759BA456801783D559C"/>
              </w:placeholder>
              <w:dataBinding w:prefixMappings="xmlns:ns0='http://purl.org/dc/elements/1.1/' xmlns:ns1='http://schemas.openxmlformats.org/package/2006/metadata/core-properties' " w:xpath="/ns1:coreProperties[1]/ns0:title[1]" w:storeItemID="{6C3C8BC8-F283-45AE-878A-BAB7291924A1}"/>
              <w:text/>
            </w:sdtPr>
            <w:sdtEndPr/>
            <w:sdtContent>
              <w:del w:id="214" w:author="Kiran Sangal (Mindtree)" w:date="2016-06-28T13:56:00Z">
                <w:r w:rsidDel="009A189E">
                  <w:delText>&lt;Scenario Name&gt;</w:delText>
                </w:r>
              </w:del>
              <w:ins w:id="215" w:author="Zbigniew Kukowski" w:date="2016-06-14T16:11:00Z">
                <w:del w:id="216" w:author="Kiran Sangal (Mindtree)" w:date="2016-06-28T13:56:00Z">
                  <w:r w:rsidDel="009A189E">
                    <w:delText>HVSI</w:delText>
                  </w:r>
                </w:del>
              </w:ins>
              <w:ins w:id="217" w:author="Kiran Sangal (Mindtree)" w:date="2016-06-28T14:10:00Z">
                <w:r>
                  <w:t>Enterprise Mode Site List Manager</w:t>
                </w:r>
              </w:ins>
            </w:sdtContent>
          </w:sdt>
        </w:p>
      </w:tc>
      <w:tc>
        <w:tcPr>
          <w:tcW w:w="2500" w:type="pct"/>
          <w:vAlign w:val="center"/>
        </w:tcPr>
        <w:p w14:paraId="0BD77284" w14:textId="5D68C666" w:rsidR="004C4DD3" w:rsidRDefault="004C4DD3" w:rsidP="007903D6">
          <w:pPr>
            <w:pStyle w:val="Tip"/>
            <w:jc w:val="right"/>
          </w:pPr>
          <w:r>
            <w:t xml:space="preserve">Page </w:t>
          </w:r>
          <w:r>
            <w:fldChar w:fldCharType="begin"/>
          </w:r>
          <w:r>
            <w:instrText xml:space="preserve"> PAGE   \* MERGEFORMAT </w:instrText>
          </w:r>
          <w:r>
            <w:fldChar w:fldCharType="separate"/>
          </w:r>
          <w:r w:rsidR="002E1B1B">
            <w:rPr>
              <w:noProof/>
            </w:rPr>
            <w:t>19</w:t>
          </w:r>
          <w:r>
            <w:rPr>
              <w:noProof/>
            </w:rPr>
            <w:fldChar w:fldCharType="end"/>
          </w:r>
        </w:p>
      </w:tc>
    </w:tr>
  </w:tbl>
  <w:p w14:paraId="30B547B0" w14:textId="77777777" w:rsidR="004C4DD3" w:rsidRPr="006A01AA" w:rsidRDefault="004C4DD3" w:rsidP="007A5F5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400"/>
    </w:tblGrid>
    <w:tr w:rsidR="004C4DD3" w14:paraId="76190D00" w14:textId="77777777" w:rsidTr="00CA5997">
      <w:tc>
        <w:tcPr>
          <w:tcW w:w="2500" w:type="pct"/>
          <w:vAlign w:val="center"/>
        </w:tcPr>
        <w:p w14:paraId="2283E193" w14:textId="2374CB94" w:rsidR="004C4DD3" w:rsidRPr="00904296" w:rsidRDefault="004C4DD3" w:rsidP="00C73A51">
          <w:pPr>
            <w:pStyle w:val="Tip"/>
            <w:ind w:left="340"/>
          </w:pPr>
          <w:r>
            <w:t xml:space="preserve">TAP Scenario: </w:t>
          </w:r>
          <w:sdt>
            <w:sdtPr>
              <w:alias w:val="Title"/>
              <w:tag w:val=""/>
              <w:id w:val="-1520540899"/>
              <w:placeholder>
                <w:docPart w:val="91CF68AC3A464F2884E3201FF0DFCD20"/>
              </w:placeholder>
              <w:dataBinding w:prefixMappings="xmlns:ns0='http://purl.org/dc/elements/1.1/' xmlns:ns1='http://schemas.openxmlformats.org/package/2006/metadata/core-properties' " w:xpath="/ns1:coreProperties[1]/ns0:title[1]" w:storeItemID="{6C3C8BC8-F283-45AE-878A-BAB7291924A1}"/>
              <w:text/>
            </w:sdtPr>
            <w:sdtEndPr/>
            <w:sdtContent>
              <w:del w:id="218" w:author="Kiran Sangal (Mindtree)" w:date="2016-06-28T13:56:00Z">
                <w:r w:rsidDel="009A189E">
                  <w:delText>&lt;Scenario Name&gt;</w:delText>
                </w:r>
              </w:del>
              <w:ins w:id="219" w:author="Zbigniew Kukowski" w:date="2016-06-14T16:11:00Z">
                <w:del w:id="220" w:author="Kiran Sangal (Mindtree)" w:date="2016-06-28T13:56:00Z">
                  <w:r w:rsidDel="009A189E">
                    <w:delText>HVSI</w:delText>
                  </w:r>
                </w:del>
              </w:ins>
              <w:ins w:id="221" w:author="Kiran Sangal (Mindtree)" w:date="2016-06-28T14:10:00Z">
                <w:r>
                  <w:t>Enterprise Mode Site List Manager</w:t>
                </w:r>
              </w:ins>
            </w:sdtContent>
          </w:sdt>
        </w:p>
      </w:tc>
      <w:tc>
        <w:tcPr>
          <w:tcW w:w="2500" w:type="pct"/>
          <w:vAlign w:val="center"/>
        </w:tcPr>
        <w:p w14:paraId="38718571" w14:textId="5A910E1C" w:rsidR="004C4DD3" w:rsidRDefault="004C4DD3" w:rsidP="00C73A51">
          <w:pPr>
            <w:pStyle w:val="Tip"/>
            <w:jc w:val="right"/>
          </w:pPr>
          <w:r>
            <w:t xml:space="preserve">Page </w:t>
          </w:r>
          <w:r>
            <w:fldChar w:fldCharType="begin"/>
          </w:r>
          <w:r>
            <w:instrText xml:space="preserve"> PAGE   \* MERGEFORMAT </w:instrText>
          </w:r>
          <w:r>
            <w:fldChar w:fldCharType="separate"/>
          </w:r>
          <w:r w:rsidR="002E1B1B">
            <w:rPr>
              <w:noProof/>
            </w:rPr>
            <w:t>i</w:t>
          </w:r>
          <w:r>
            <w:rPr>
              <w:noProof/>
            </w:rPr>
            <w:fldChar w:fldCharType="end"/>
          </w:r>
        </w:p>
      </w:tc>
    </w:tr>
  </w:tbl>
  <w:p w14:paraId="071AEF28" w14:textId="77777777" w:rsidR="004C4DD3" w:rsidRDefault="004C4DD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400"/>
    </w:tblGrid>
    <w:tr w:rsidR="004C4DD3" w14:paraId="7C31C7F1" w14:textId="77777777" w:rsidTr="00CA5997">
      <w:tc>
        <w:tcPr>
          <w:tcW w:w="2500" w:type="pct"/>
          <w:vAlign w:val="center"/>
        </w:tcPr>
        <w:p w14:paraId="7893258F" w14:textId="5231C786" w:rsidR="004C4DD3" w:rsidRPr="00904296" w:rsidRDefault="004C4DD3" w:rsidP="00C73A51">
          <w:pPr>
            <w:pStyle w:val="Tip"/>
            <w:ind w:left="340"/>
          </w:pPr>
          <w:r>
            <w:t xml:space="preserve">TAP Scenario: </w:t>
          </w:r>
          <w:sdt>
            <w:sdtPr>
              <w:alias w:val="Title"/>
              <w:tag w:val=""/>
              <w:id w:val="-598566022"/>
              <w:placeholder>
                <w:docPart w:val="5AC3602A836E4E5E8F9B405219B5C634"/>
              </w:placeholder>
              <w:dataBinding w:prefixMappings="xmlns:ns0='http://purl.org/dc/elements/1.1/' xmlns:ns1='http://schemas.openxmlformats.org/package/2006/metadata/core-properties' " w:xpath="/ns1:coreProperties[1]/ns0:title[1]" w:storeItemID="{6C3C8BC8-F283-45AE-878A-BAB7291924A1}"/>
              <w:text/>
            </w:sdtPr>
            <w:sdtEndPr/>
            <w:sdtContent>
              <w:del w:id="2899" w:author="Kiran Sangal (Mindtree)" w:date="2016-06-28T13:56:00Z">
                <w:r w:rsidDel="009A189E">
                  <w:delText>&lt;Scenario Name&gt;</w:delText>
                </w:r>
              </w:del>
              <w:ins w:id="2900" w:author="Zbigniew Kukowski" w:date="2016-06-14T16:11:00Z">
                <w:del w:id="2901" w:author="Kiran Sangal (Mindtree)" w:date="2016-06-28T13:56:00Z">
                  <w:r w:rsidDel="009A189E">
                    <w:delText>HVSI</w:delText>
                  </w:r>
                </w:del>
              </w:ins>
              <w:ins w:id="2902" w:author="Kiran Sangal (Mindtree)" w:date="2016-06-28T14:10:00Z">
                <w:r>
                  <w:t>Enterprise Mode Site List Manager</w:t>
                </w:r>
              </w:ins>
            </w:sdtContent>
          </w:sdt>
        </w:p>
      </w:tc>
      <w:tc>
        <w:tcPr>
          <w:tcW w:w="2500" w:type="pct"/>
          <w:vAlign w:val="center"/>
        </w:tcPr>
        <w:p w14:paraId="4014E213" w14:textId="177D6733" w:rsidR="004C4DD3" w:rsidRDefault="004C4DD3" w:rsidP="00C73A51">
          <w:pPr>
            <w:pStyle w:val="Tip"/>
            <w:jc w:val="right"/>
          </w:pPr>
          <w:r>
            <w:t xml:space="preserve">Page </w:t>
          </w:r>
          <w:r>
            <w:fldChar w:fldCharType="begin"/>
          </w:r>
          <w:r>
            <w:instrText xml:space="preserve"> PAGE   \* MERGEFORMAT </w:instrText>
          </w:r>
          <w:r>
            <w:fldChar w:fldCharType="separate"/>
          </w:r>
          <w:r>
            <w:rPr>
              <w:noProof/>
            </w:rPr>
            <w:t>1</w:t>
          </w:r>
          <w:r>
            <w:rPr>
              <w:noProof/>
            </w:rPr>
            <w:fldChar w:fldCharType="end"/>
          </w:r>
        </w:p>
      </w:tc>
    </w:tr>
  </w:tbl>
  <w:p w14:paraId="59B8F7B7" w14:textId="77777777" w:rsidR="004C4DD3" w:rsidRDefault="004C4DD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9523D6" w14:textId="1B2A95ED" w:rsidR="004C4DD3" w:rsidRDefault="004C4DD3" w:rsidP="002C4EC8">
    <w:pPr>
      <w:pBdr>
        <w:top w:val="single" w:sz="4" w:space="1" w:color="auto"/>
      </w:pBdr>
    </w:pPr>
    <w:r w:rsidRPr="00495791">
      <w:t>© 2015 Microsoft Corporation. All rights reserved. Microsoft and Windows are either registered trademarks or trademarks of Microsoft Corporation in the United States and/or other countries. The names of actual companies and products mentioned herein may be the trademarks of their respective owners. This document is for informational purposes only. MICROSOFT MAKES NO WARRANTIES, EXPRESS OR IMPLIED, IN THIS SUMMARY.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gridCol w:w="5400"/>
    </w:tblGrid>
    <w:tr w:rsidR="004C4DD3" w14:paraId="244347F5" w14:textId="77777777" w:rsidTr="00CA5997">
      <w:tc>
        <w:tcPr>
          <w:tcW w:w="2500" w:type="pct"/>
          <w:vAlign w:val="center"/>
        </w:tcPr>
        <w:p w14:paraId="280D38AA" w14:textId="0E98BA93" w:rsidR="004C4DD3" w:rsidRPr="00904296" w:rsidRDefault="004C4DD3" w:rsidP="00472715">
          <w:pPr>
            <w:pStyle w:val="Tip"/>
            <w:ind w:left="430"/>
            <w:jc w:val="both"/>
          </w:pPr>
          <w:r>
            <w:t xml:space="preserve">TAP Scenario: </w:t>
          </w:r>
          <w:sdt>
            <w:sdtPr>
              <w:alias w:val="Title"/>
              <w:tag w:val=""/>
              <w:id w:val="1049418977"/>
              <w:dataBinding w:prefixMappings="xmlns:ns0='http://purl.org/dc/elements/1.1/' xmlns:ns1='http://schemas.openxmlformats.org/package/2006/metadata/core-properties' " w:xpath="/ns1:coreProperties[1]/ns0:title[1]" w:storeItemID="{6C3C8BC8-F283-45AE-878A-BAB7291924A1}"/>
              <w:text/>
            </w:sdtPr>
            <w:sdtEndPr/>
            <w:sdtContent>
              <w:del w:id="2995" w:author="Kiran Sangal (Mindtree)" w:date="2016-06-28T13:56:00Z">
                <w:r w:rsidDel="009A189E">
                  <w:delText>&lt;Scenario Name&gt;</w:delText>
                </w:r>
              </w:del>
              <w:ins w:id="2996" w:author="Zbigniew Kukowski" w:date="2016-06-14T16:11:00Z">
                <w:del w:id="2997" w:author="Kiran Sangal (Mindtree)" w:date="2016-06-28T13:56:00Z">
                  <w:r w:rsidDel="009A189E">
                    <w:delText>HVSI</w:delText>
                  </w:r>
                </w:del>
              </w:ins>
              <w:ins w:id="2998" w:author="Kiran Sangal (Mindtree)" w:date="2016-06-28T14:10:00Z">
                <w:r>
                  <w:t>Enterprise Mode Site List Manager</w:t>
                </w:r>
              </w:ins>
            </w:sdtContent>
          </w:sdt>
        </w:p>
      </w:tc>
      <w:tc>
        <w:tcPr>
          <w:tcW w:w="2500" w:type="pct"/>
          <w:vAlign w:val="center"/>
        </w:tcPr>
        <w:p w14:paraId="1E43A5FB" w14:textId="2945932C" w:rsidR="004C4DD3" w:rsidRDefault="004C4DD3" w:rsidP="002C4EC8">
          <w:pPr>
            <w:pStyle w:val="Tip"/>
            <w:jc w:val="right"/>
          </w:pPr>
          <w:r>
            <w:t xml:space="preserve">Page </w:t>
          </w:r>
          <w:r>
            <w:fldChar w:fldCharType="begin"/>
          </w:r>
          <w:r>
            <w:instrText xml:space="preserve"> PAGE   \* MERGEFORMAT </w:instrText>
          </w:r>
          <w:r>
            <w:fldChar w:fldCharType="separate"/>
          </w:r>
          <w:r w:rsidR="002E1B1B">
            <w:rPr>
              <w:noProof/>
            </w:rPr>
            <w:t>1</w:t>
          </w:r>
          <w:r>
            <w:rPr>
              <w:noProof/>
            </w:rPr>
            <w:fldChar w:fldCharType="end"/>
          </w:r>
        </w:p>
      </w:tc>
    </w:tr>
  </w:tbl>
  <w:p w14:paraId="4BC6780B" w14:textId="77777777" w:rsidR="004C4DD3" w:rsidRDefault="004C4DD3" w:rsidP="002C4EC8"/>
  <w:p w14:paraId="1041B87C" w14:textId="77777777" w:rsidR="004C4DD3" w:rsidRDefault="004C4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E1FF0C" w14:textId="77777777" w:rsidR="00926573" w:rsidRDefault="00926573" w:rsidP="001932F6">
      <w:r>
        <w:separator/>
      </w:r>
    </w:p>
    <w:p w14:paraId="2D025005" w14:textId="77777777" w:rsidR="00926573" w:rsidRDefault="00926573" w:rsidP="001932F6"/>
  </w:footnote>
  <w:footnote w:type="continuationSeparator" w:id="0">
    <w:p w14:paraId="2BBF50F8" w14:textId="77777777" w:rsidR="00926573" w:rsidRDefault="00926573" w:rsidP="001932F6">
      <w:r>
        <w:continuationSeparator/>
      </w:r>
    </w:p>
    <w:p w14:paraId="6592040C" w14:textId="77777777" w:rsidR="00926573" w:rsidRDefault="00926573" w:rsidP="001932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6D5D0" w14:textId="77777777" w:rsidR="004C4DD3" w:rsidRDefault="004C4D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3601"/>
      <w:gridCol w:w="3599"/>
    </w:tblGrid>
    <w:tr w:rsidR="004C4DD3" w14:paraId="1BE24FCD" w14:textId="77777777" w:rsidTr="007A5F52">
      <w:tc>
        <w:tcPr>
          <w:tcW w:w="1667" w:type="pct"/>
          <w:vAlign w:val="center"/>
        </w:tcPr>
        <w:p w14:paraId="3912573C" w14:textId="77777777" w:rsidR="004C4DD3" w:rsidRDefault="004C4DD3" w:rsidP="001932F6">
          <w:pPr>
            <w:pStyle w:val="Header"/>
          </w:pPr>
          <w:r>
            <w:rPr>
              <w:noProof/>
            </w:rPr>
            <w:drawing>
              <wp:inline distT="0" distB="0" distL="0" distR="0" wp14:anchorId="5917FCB4" wp14:editId="0846612E">
                <wp:extent cx="1237615"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7615" cy="457200"/>
                        </a:xfrm>
                        <a:prstGeom prst="rect">
                          <a:avLst/>
                        </a:prstGeom>
                        <a:noFill/>
                      </pic:spPr>
                    </pic:pic>
                  </a:graphicData>
                </a:graphic>
              </wp:inline>
            </w:drawing>
          </w:r>
        </w:p>
      </w:tc>
      <w:tc>
        <w:tcPr>
          <w:tcW w:w="1667" w:type="pct"/>
          <w:vAlign w:val="center"/>
        </w:tcPr>
        <w:p w14:paraId="0FA9623B" w14:textId="77777777" w:rsidR="004C4DD3" w:rsidRPr="007A5F52" w:rsidRDefault="004C4DD3" w:rsidP="007A5F52">
          <w:pPr>
            <w:pStyle w:val="Header"/>
            <w:jc w:val="center"/>
            <w:rPr>
              <w:i/>
              <w:noProof/>
              <w:color w:val="808080" w:themeColor="background1" w:themeShade="80"/>
            </w:rPr>
          </w:pPr>
          <w:r w:rsidRPr="007A5F52">
            <w:rPr>
              <w:i/>
              <w:noProof/>
              <w:color w:val="808080" w:themeColor="background1" w:themeShade="80"/>
            </w:rPr>
            <w:t>Microsoft Confidential</w:t>
          </w:r>
        </w:p>
      </w:tc>
      <w:tc>
        <w:tcPr>
          <w:tcW w:w="1666" w:type="pct"/>
        </w:tcPr>
        <w:p w14:paraId="702A2535" w14:textId="77777777" w:rsidR="004C4DD3" w:rsidRDefault="004C4DD3" w:rsidP="001932F6">
          <w:pPr>
            <w:pStyle w:val="Header"/>
            <w:rPr>
              <w:noProof/>
            </w:rPr>
          </w:pPr>
        </w:p>
      </w:tc>
    </w:tr>
  </w:tbl>
  <w:p w14:paraId="541C3487" w14:textId="77777777" w:rsidR="004C4DD3" w:rsidRDefault="004C4DD3" w:rsidP="001932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3601"/>
      <w:gridCol w:w="3599"/>
    </w:tblGrid>
    <w:tr w:rsidR="004C4DD3" w14:paraId="7B485B40" w14:textId="77777777" w:rsidTr="00CA5997">
      <w:tc>
        <w:tcPr>
          <w:tcW w:w="1667" w:type="pct"/>
          <w:vAlign w:val="center"/>
        </w:tcPr>
        <w:p w14:paraId="7E6F8A6C" w14:textId="77777777" w:rsidR="004C4DD3" w:rsidRDefault="004C4DD3" w:rsidP="007903D6">
          <w:pPr>
            <w:pStyle w:val="Header"/>
          </w:pPr>
          <w:r>
            <w:rPr>
              <w:noProof/>
            </w:rPr>
            <w:drawing>
              <wp:inline distT="0" distB="0" distL="0" distR="0" wp14:anchorId="21E1AFE5" wp14:editId="6A25B197">
                <wp:extent cx="1237615" cy="45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37615" cy="457200"/>
                        </a:xfrm>
                        <a:prstGeom prst="rect">
                          <a:avLst/>
                        </a:prstGeom>
                        <a:noFill/>
                      </pic:spPr>
                    </pic:pic>
                  </a:graphicData>
                </a:graphic>
              </wp:inline>
            </w:drawing>
          </w:r>
        </w:p>
      </w:tc>
      <w:tc>
        <w:tcPr>
          <w:tcW w:w="1667" w:type="pct"/>
          <w:vAlign w:val="center"/>
        </w:tcPr>
        <w:p w14:paraId="181E3EA2" w14:textId="77777777" w:rsidR="004C4DD3" w:rsidRPr="007A5F52" w:rsidRDefault="004C4DD3" w:rsidP="007903D6">
          <w:pPr>
            <w:pStyle w:val="Header"/>
            <w:jc w:val="center"/>
            <w:rPr>
              <w:i/>
              <w:noProof/>
              <w:color w:val="808080" w:themeColor="background1" w:themeShade="80"/>
            </w:rPr>
          </w:pPr>
          <w:r w:rsidRPr="007A5F52">
            <w:rPr>
              <w:i/>
              <w:noProof/>
              <w:color w:val="808080" w:themeColor="background1" w:themeShade="80"/>
            </w:rPr>
            <w:t>Microsoft Confidential</w:t>
          </w:r>
        </w:p>
      </w:tc>
      <w:tc>
        <w:tcPr>
          <w:tcW w:w="1666" w:type="pct"/>
        </w:tcPr>
        <w:p w14:paraId="5B5587D2" w14:textId="77777777" w:rsidR="004C4DD3" w:rsidRDefault="004C4DD3" w:rsidP="007903D6">
          <w:pPr>
            <w:pStyle w:val="Header"/>
            <w:rPr>
              <w:noProof/>
            </w:rPr>
          </w:pPr>
        </w:p>
      </w:tc>
    </w:tr>
  </w:tbl>
  <w:sdt>
    <w:sdtPr>
      <w:id w:val="307602877"/>
      <w:docPartObj>
        <w:docPartGallery w:val="Watermarks"/>
        <w:docPartUnique/>
      </w:docPartObj>
    </w:sdtPr>
    <w:sdtEndPr/>
    <w:sdtContent>
      <w:p w14:paraId="15B2E4E1" w14:textId="26177402" w:rsidR="004C4DD3" w:rsidRDefault="00926573">
        <w:pPr>
          <w:pStyle w:val="Header"/>
        </w:pPr>
        <w:r>
          <w:rPr>
            <w:noProof/>
          </w:rPr>
          <w:pict w14:anchorId="0F59DF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86" type="#_x0000_t136" style="position:absolute;left:0;text-align:left;margin-left:0;margin-top:0;width:494.9pt;height:164.95pt;rotation:315;z-index:-251658752;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663A3"/>
    <w:multiLevelType w:val="hybridMultilevel"/>
    <w:tmpl w:val="8AA2E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84AB8"/>
    <w:multiLevelType w:val="hybridMultilevel"/>
    <w:tmpl w:val="CFD23BEA"/>
    <w:lvl w:ilvl="0" w:tplc="D35A9ACA">
      <w:start w:val="1"/>
      <w:numFmt w:val="bullet"/>
      <w:pStyle w:val="NestedBullets"/>
      <w:lvlText w:val=""/>
      <w:lvlJc w:val="left"/>
      <w:pPr>
        <w:ind w:left="648" w:hanging="288"/>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EB6BB8"/>
    <w:multiLevelType w:val="hybridMultilevel"/>
    <w:tmpl w:val="8CE257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495AB7"/>
    <w:multiLevelType w:val="hybridMultilevel"/>
    <w:tmpl w:val="EAB25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800CB1"/>
    <w:multiLevelType w:val="hybridMultilevel"/>
    <w:tmpl w:val="8E168D4E"/>
    <w:lvl w:ilvl="0" w:tplc="70BE8966">
      <w:start w:val="1"/>
      <w:numFmt w:val="bullet"/>
      <w:pStyle w:val="Bullets"/>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F4F92"/>
    <w:multiLevelType w:val="multilevel"/>
    <w:tmpl w:val="219E23C4"/>
    <w:lvl w:ilvl="0">
      <w:start w:val="1"/>
      <w:numFmt w:val="decimal"/>
      <w:lvlText w:val="%1."/>
      <w:lvlJc w:val="left"/>
      <w:pPr>
        <w:ind w:left="720" w:hanging="360"/>
      </w:pPr>
      <w:rPr>
        <w:rFonts w:hint="default"/>
      </w:rPr>
    </w:lvl>
    <w:lvl w:ilvl="1">
      <w:start w:val="1"/>
      <w:numFmt w:val="decimal"/>
      <w:isLgl/>
      <w:lvlText w:val="%1.%2"/>
      <w:lvlJc w:val="left"/>
      <w:pPr>
        <w:ind w:left="1098" w:hanging="720"/>
      </w:pPr>
      <w:rPr>
        <w:rFonts w:ascii="Segoe Pro" w:eastAsiaTheme="minorEastAsia" w:hAnsi="Segoe Pro" w:cstheme="minorBidi" w:hint="default"/>
        <w:sz w:val="28"/>
      </w:rPr>
    </w:lvl>
    <w:lvl w:ilvl="2">
      <w:start w:val="1"/>
      <w:numFmt w:val="decimal"/>
      <w:isLgl/>
      <w:lvlText w:val="%1.%2.%3"/>
      <w:lvlJc w:val="left"/>
      <w:pPr>
        <w:ind w:left="1116" w:hanging="720"/>
      </w:pPr>
      <w:rPr>
        <w:rFonts w:ascii="Segoe Pro" w:eastAsiaTheme="minorEastAsia" w:hAnsi="Segoe Pro" w:cstheme="minorBidi" w:hint="default"/>
        <w:sz w:val="28"/>
      </w:rPr>
    </w:lvl>
    <w:lvl w:ilvl="3">
      <w:start w:val="1"/>
      <w:numFmt w:val="decimal"/>
      <w:isLgl/>
      <w:lvlText w:val="%1.%2.%3.%4"/>
      <w:lvlJc w:val="left"/>
      <w:pPr>
        <w:ind w:left="1494" w:hanging="1080"/>
      </w:pPr>
      <w:rPr>
        <w:rFonts w:ascii="Segoe Pro" w:eastAsiaTheme="minorEastAsia" w:hAnsi="Segoe Pro" w:cstheme="minorBidi" w:hint="default"/>
        <w:sz w:val="28"/>
      </w:rPr>
    </w:lvl>
    <w:lvl w:ilvl="4">
      <w:start w:val="1"/>
      <w:numFmt w:val="decimal"/>
      <w:isLgl/>
      <w:lvlText w:val="%1.%2.%3.%4.%5"/>
      <w:lvlJc w:val="left"/>
      <w:pPr>
        <w:ind w:left="1872" w:hanging="1440"/>
      </w:pPr>
      <w:rPr>
        <w:rFonts w:ascii="Segoe Pro" w:eastAsiaTheme="minorEastAsia" w:hAnsi="Segoe Pro" w:cstheme="minorBidi" w:hint="default"/>
        <w:sz w:val="28"/>
      </w:rPr>
    </w:lvl>
    <w:lvl w:ilvl="5">
      <w:start w:val="1"/>
      <w:numFmt w:val="decimal"/>
      <w:isLgl/>
      <w:lvlText w:val="%1.%2.%3.%4.%5.%6"/>
      <w:lvlJc w:val="left"/>
      <w:pPr>
        <w:ind w:left="2250" w:hanging="1800"/>
      </w:pPr>
      <w:rPr>
        <w:rFonts w:ascii="Segoe Pro" w:eastAsiaTheme="minorEastAsia" w:hAnsi="Segoe Pro" w:cstheme="minorBidi" w:hint="default"/>
        <w:sz w:val="28"/>
      </w:rPr>
    </w:lvl>
    <w:lvl w:ilvl="6">
      <w:start w:val="1"/>
      <w:numFmt w:val="decimal"/>
      <w:isLgl/>
      <w:lvlText w:val="%1.%2.%3.%4.%5.%6.%7"/>
      <w:lvlJc w:val="left"/>
      <w:pPr>
        <w:ind w:left="2268" w:hanging="1800"/>
      </w:pPr>
      <w:rPr>
        <w:rFonts w:ascii="Segoe Pro" w:eastAsiaTheme="minorEastAsia" w:hAnsi="Segoe Pro" w:cstheme="minorBidi" w:hint="default"/>
        <w:sz w:val="28"/>
      </w:rPr>
    </w:lvl>
    <w:lvl w:ilvl="7">
      <w:start w:val="1"/>
      <w:numFmt w:val="decimal"/>
      <w:isLgl/>
      <w:lvlText w:val="%1.%2.%3.%4.%5.%6.%7.%8"/>
      <w:lvlJc w:val="left"/>
      <w:pPr>
        <w:ind w:left="2646" w:hanging="2160"/>
      </w:pPr>
      <w:rPr>
        <w:rFonts w:ascii="Segoe Pro" w:eastAsiaTheme="minorEastAsia" w:hAnsi="Segoe Pro" w:cstheme="minorBidi" w:hint="default"/>
        <w:sz w:val="28"/>
      </w:rPr>
    </w:lvl>
    <w:lvl w:ilvl="8">
      <w:start w:val="1"/>
      <w:numFmt w:val="decimal"/>
      <w:isLgl/>
      <w:lvlText w:val="%1.%2.%3.%4.%5.%6.%7.%8.%9"/>
      <w:lvlJc w:val="left"/>
      <w:pPr>
        <w:ind w:left="3024" w:hanging="2520"/>
      </w:pPr>
      <w:rPr>
        <w:rFonts w:ascii="Segoe Pro" w:eastAsiaTheme="minorEastAsia" w:hAnsi="Segoe Pro" w:cstheme="minorBidi" w:hint="default"/>
        <w:sz w:val="28"/>
      </w:rPr>
    </w:lvl>
  </w:abstractNum>
  <w:abstractNum w:abstractNumId="6" w15:restartNumberingAfterBreak="0">
    <w:nsid w:val="090A7CB5"/>
    <w:multiLevelType w:val="hybridMultilevel"/>
    <w:tmpl w:val="1F38FF5A"/>
    <w:lvl w:ilvl="0" w:tplc="9AF4FC42">
      <w:start w:val="1"/>
      <w:numFmt w:val="bullet"/>
      <w:pStyle w:val="Bullet1spaceafter"/>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B6269"/>
    <w:multiLevelType w:val="multilevel"/>
    <w:tmpl w:val="268E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97AC3"/>
    <w:multiLevelType w:val="multilevel"/>
    <w:tmpl w:val="13EE02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127EC5"/>
    <w:multiLevelType w:val="hybridMultilevel"/>
    <w:tmpl w:val="A36E2F18"/>
    <w:lvl w:ilvl="0" w:tplc="34701722">
      <w:start w:val="1"/>
      <w:numFmt w:val="decimal"/>
      <w:pStyle w:val="TAPNumberedProcedure1"/>
      <w:lvlText w:val="%1."/>
      <w:lvlJc w:val="left"/>
      <w:pPr>
        <w:ind w:left="54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1BF7083D"/>
    <w:multiLevelType w:val="hybridMultilevel"/>
    <w:tmpl w:val="7B1E990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1FE55CEC"/>
    <w:multiLevelType w:val="hybridMultilevel"/>
    <w:tmpl w:val="0FA23C7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21CF3A0D"/>
    <w:multiLevelType w:val="hybridMultilevel"/>
    <w:tmpl w:val="653A0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6C0749"/>
    <w:multiLevelType w:val="hybridMultilevel"/>
    <w:tmpl w:val="3A2CFE9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27AD51FF"/>
    <w:multiLevelType w:val="hybridMultilevel"/>
    <w:tmpl w:val="F3FA65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2003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BB1F6B"/>
    <w:multiLevelType w:val="hybridMultilevel"/>
    <w:tmpl w:val="1BEA64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2C02B4"/>
    <w:multiLevelType w:val="hybridMultilevel"/>
    <w:tmpl w:val="A0EAB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824D05"/>
    <w:multiLevelType w:val="hybridMultilevel"/>
    <w:tmpl w:val="129EA946"/>
    <w:lvl w:ilvl="0" w:tplc="0409000F">
      <w:start w:val="1"/>
      <w:numFmt w:val="decimal"/>
      <w:lvlText w:val="%1."/>
      <w:lvlJc w:val="left"/>
      <w:pPr>
        <w:ind w:left="738" w:hanging="360"/>
      </w:pPr>
      <w:rPr>
        <w:rFonts w:hint="default"/>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19" w15:restartNumberingAfterBreak="0">
    <w:nsid w:val="384A26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970449F"/>
    <w:multiLevelType w:val="multilevel"/>
    <w:tmpl w:val="791EFDC8"/>
    <w:lvl w:ilvl="0">
      <w:start w:val="1"/>
      <w:numFmt w:val="decimal"/>
      <w:lvlText w:val="%1."/>
      <w:lvlJc w:val="left"/>
      <w:pPr>
        <w:ind w:left="738" w:hanging="360"/>
      </w:pPr>
      <w:rPr>
        <w:rFonts w:hint="default"/>
      </w:rPr>
    </w:lvl>
    <w:lvl w:ilvl="1">
      <w:start w:val="10"/>
      <w:numFmt w:val="decimal"/>
      <w:isLgl/>
      <w:lvlText w:val="%1.%2"/>
      <w:lvlJc w:val="left"/>
      <w:pPr>
        <w:ind w:left="1098" w:hanging="720"/>
      </w:pPr>
      <w:rPr>
        <w:rFonts w:hint="default"/>
      </w:rPr>
    </w:lvl>
    <w:lvl w:ilvl="2">
      <w:start w:val="1"/>
      <w:numFmt w:val="decimal"/>
      <w:isLgl/>
      <w:lvlText w:val="%1.%2.%3"/>
      <w:lvlJc w:val="left"/>
      <w:pPr>
        <w:ind w:left="1098" w:hanging="720"/>
      </w:pPr>
      <w:rPr>
        <w:rFonts w:hint="default"/>
      </w:rPr>
    </w:lvl>
    <w:lvl w:ilvl="3">
      <w:start w:val="1"/>
      <w:numFmt w:val="decimal"/>
      <w:isLgl/>
      <w:lvlText w:val="%1.%2.%3.%4"/>
      <w:lvlJc w:val="left"/>
      <w:pPr>
        <w:ind w:left="1458" w:hanging="1080"/>
      </w:pPr>
      <w:rPr>
        <w:rFonts w:hint="default"/>
      </w:rPr>
    </w:lvl>
    <w:lvl w:ilvl="4">
      <w:start w:val="1"/>
      <w:numFmt w:val="decimal"/>
      <w:isLgl/>
      <w:lvlText w:val="%1.%2.%3.%4.%5"/>
      <w:lvlJc w:val="left"/>
      <w:pPr>
        <w:ind w:left="1458" w:hanging="1080"/>
      </w:pPr>
      <w:rPr>
        <w:rFonts w:hint="default"/>
      </w:rPr>
    </w:lvl>
    <w:lvl w:ilvl="5">
      <w:start w:val="1"/>
      <w:numFmt w:val="decimal"/>
      <w:isLgl/>
      <w:lvlText w:val="%1.%2.%3.%4.%5.%6"/>
      <w:lvlJc w:val="left"/>
      <w:pPr>
        <w:ind w:left="1818" w:hanging="1440"/>
      </w:pPr>
      <w:rPr>
        <w:rFonts w:hint="default"/>
      </w:rPr>
    </w:lvl>
    <w:lvl w:ilvl="6">
      <w:start w:val="1"/>
      <w:numFmt w:val="decimal"/>
      <w:isLgl/>
      <w:lvlText w:val="%1.%2.%3.%4.%5.%6.%7"/>
      <w:lvlJc w:val="left"/>
      <w:pPr>
        <w:ind w:left="2178" w:hanging="1800"/>
      </w:pPr>
      <w:rPr>
        <w:rFonts w:hint="default"/>
      </w:rPr>
    </w:lvl>
    <w:lvl w:ilvl="7">
      <w:start w:val="1"/>
      <w:numFmt w:val="decimal"/>
      <w:isLgl/>
      <w:lvlText w:val="%1.%2.%3.%4.%5.%6.%7.%8"/>
      <w:lvlJc w:val="left"/>
      <w:pPr>
        <w:ind w:left="2178" w:hanging="1800"/>
      </w:pPr>
      <w:rPr>
        <w:rFonts w:hint="default"/>
      </w:rPr>
    </w:lvl>
    <w:lvl w:ilvl="8">
      <w:start w:val="1"/>
      <w:numFmt w:val="decimal"/>
      <w:isLgl/>
      <w:lvlText w:val="%1.%2.%3.%4.%5.%6.%7.%8.%9"/>
      <w:lvlJc w:val="left"/>
      <w:pPr>
        <w:ind w:left="2538" w:hanging="2160"/>
      </w:pPr>
      <w:rPr>
        <w:rFonts w:hint="default"/>
      </w:rPr>
    </w:lvl>
  </w:abstractNum>
  <w:abstractNum w:abstractNumId="21" w15:restartNumberingAfterBreak="0">
    <w:nsid w:val="3A1A3263"/>
    <w:multiLevelType w:val="hybridMultilevel"/>
    <w:tmpl w:val="9F38C4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9217F2"/>
    <w:multiLevelType w:val="multilevel"/>
    <w:tmpl w:val="CE7CEE64"/>
    <w:lvl w:ilvl="0">
      <w:start w:val="8"/>
      <w:numFmt w:val="decimal"/>
      <w:lvlText w:val="%1"/>
      <w:lvlJc w:val="left"/>
      <w:pPr>
        <w:ind w:left="360" w:hanging="360"/>
      </w:pPr>
      <w:rPr>
        <w:rFonts w:hint="default"/>
      </w:rPr>
    </w:lvl>
    <w:lvl w:ilvl="1">
      <w:start w:val="1"/>
      <w:numFmt w:val="decimal"/>
      <w:lvlText w:val="%1.%2"/>
      <w:lvlJc w:val="left"/>
      <w:pPr>
        <w:ind w:left="1098" w:hanging="720"/>
      </w:pPr>
      <w:rPr>
        <w:rFonts w:hint="default"/>
      </w:rPr>
    </w:lvl>
    <w:lvl w:ilvl="2">
      <w:start w:val="1"/>
      <w:numFmt w:val="decimal"/>
      <w:lvlText w:val="%1.%2.%3"/>
      <w:lvlJc w:val="left"/>
      <w:pPr>
        <w:ind w:left="1476"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4068" w:hanging="180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5184" w:hanging="2160"/>
      </w:pPr>
      <w:rPr>
        <w:rFonts w:hint="default"/>
      </w:rPr>
    </w:lvl>
  </w:abstractNum>
  <w:abstractNum w:abstractNumId="23" w15:restartNumberingAfterBreak="0">
    <w:nsid w:val="41371509"/>
    <w:multiLevelType w:val="hybridMultilevel"/>
    <w:tmpl w:val="36EA3B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416804EC"/>
    <w:multiLevelType w:val="multilevel"/>
    <w:tmpl w:val="FE92AF1C"/>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714309"/>
    <w:multiLevelType w:val="hybridMultilevel"/>
    <w:tmpl w:val="019C360E"/>
    <w:lvl w:ilvl="0" w:tplc="46D01532">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32E65"/>
    <w:multiLevelType w:val="multilevel"/>
    <w:tmpl w:val="354E7DAE"/>
    <w:lvl w:ilvl="0">
      <w:start w:val="9"/>
      <w:numFmt w:val="decimal"/>
      <w:lvlText w:val="%1"/>
      <w:lvlJc w:val="left"/>
      <w:pPr>
        <w:ind w:left="360" w:hanging="360"/>
      </w:pPr>
      <w:rPr>
        <w:rFonts w:hint="default"/>
      </w:rPr>
    </w:lvl>
    <w:lvl w:ilvl="1">
      <w:start w:val="1"/>
      <w:numFmt w:val="decimal"/>
      <w:lvlText w:val="%1.%2"/>
      <w:lvlJc w:val="left"/>
      <w:pPr>
        <w:ind w:left="1098" w:hanging="720"/>
      </w:pPr>
      <w:rPr>
        <w:rFonts w:hint="default"/>
      </w:rPr>
    </w:lvl>
    <w:lvl w:ilvl="2">
      <w:start w:val="1"/>
      <w:numFmt w:val="decimal"/>
      <w:lvlText w:val="%1.%2.%3"/>
      <w:lvlJc w:val="left"/>
      <w:pPr>
        <w:ind w:left="1476"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4068" w:hanging="180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5184" w:hanging="2160"/>
      </w:pPr>
      <w:rPr>
        <w:rFonts w:hint="default"/>
      </w:rPr>
    </w:lvl>
  </w:abstractNum>
  <w:abstractNum w:abstractNumId="27" w15:restartNumberingAfterBreak="0">
    <w:nsid w:val="465D2E4C"/>
    <w:multiLevelType w:val="hybridMultilevel"/>
    <w:tmpl w:val="C9C8963A"/>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466C7264"/>
    <w:multiLevelType w:val="hybridMultilevel"/>
    <w:tmpl w:val="68D2BC4C"/>
    <w:lvl w:ilvl="0" w:tplc="97ECB5A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15:restartNumberingAfterBreak="0">
    <w:nsid w:val="47136353"/>
    <w:multiLevelType w:val="hybridMultilevel"/>
    <w:tmpl w:val="A092A1A8"/>
    <w:lvl w:ilvl="0" w:tplc="E0A4AAA2">
      <w:start w:val="1"/>
      <w:numFmt w:val="decimal"/>
      <w:lvlText w:val="%1."/>
      <w:lvlJc w:val="left"/>
      <w:pPr>
        <w:ind w:left="738" w:hanging="360"/>
      </w:pPr>
      <w:rPr>
        <w:rFonts w:hint="default"/>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30" w15:restartNumberingAfterBreak="0">
    <w:nsid w:val="48D3187C"/>
    <w:multiLevelType w:val="hybridMultilevel"/>
    <w:tmpl w:val="1D56F08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4AB83727"/>
    <w:multiLevelType w:val="multilevel"/>
    <w:tmpl w:val="2F6A475A"/>
    <w:lvl w:ilvl="0">
      <w:start w:val="1"/>
      <w:numFmt w:val="decimal"/>
      <w:lvlText w:val="%1."/>
      <w:lvlJc w:val="left"/>
      <w:pPr>
        <w:ind w:left="738" w:hanging="360"/>
      </w:pPr>
      <w:rPr>
        <w:rFonts w:hint="default"/>
      </w:rPr>
    </w:lvl>
    <w:lvl w:ilvl="1">
      <w:start w:val="1"/>
      <w:numFmt w:val="decimal"/>
      <w:isLgl/>
      <w:lvlText w:val="%1.%2"/>
      <w:lvlJc w:val="left"/>
      <w:pPr>
        <w:ind w:left="1098" w:hanging="720"/>
      </w:pPr>
      <w:rPr>
        <w:rFonts w:ascii="Segoe Pro" w:eastAsiaTheme="minorEastAsia" w:hAnsi="Segoe Pro" w:cstheme="minorBidi" w:hint="default"/>
        <w:sz w:val="28"/>
      </w:rPr>
    </w:lvl>
    <w:lvl w:ilvl="2">
      <w:start w:val="1"/>
      <w:numFmt w:val="decimal"/>
      <w:isLgl/>
      <w:lvlText w:val="%1.%2.%3"/>
      <w:lvlJc w:val="left"/>
      <w:pPr>
        <w:ind w:left="1098" w:hanging="720"/>
      </w:pPr>
      <w:rPr>
        <w:rFonts w:ascii="Segoe Pro" w:eastAsiaTheme="minorEastAsia" w:hAnsi="Segoe Pro" w:cstheme="minorBidi" w:hint="default"/>
        <w:sz w:val="28"/>
      </w:rPr>
    </w:lvl>
    <w:lvl w:ilvl="3">
      <w:start w:val="1"/>
      <w:numFmt w:val="decimal"/>
      <w:isLgl/>
      <w:lvlText w:val="%1.%2.%3.%4"/>
      <w:lvlJc w:val="left"/>
      <w:pPr>
        <w:ind w:left="1458" w:hanging="1080"/>
      </w:pPr>
      <w:rPr>
        <w:rFonts w:ascii="Segoe Pro" w:eastAsiaTheme="minorEastAsia" w:hAnsi="Segoe Pro" w:cstheme="minorBidi" w:hint="default"/>
        <w:sz w:val="28"/>
      </w:rPr>
    </w:lvl>
    <w:lvl w:ilvl="4">
      <w:start w:val="1"/>
      <w:numFmt w:val="decimal"/>
      <w:isLgl/>
      <w:lvlText w:val="%1.%2.%3.%4.%5"/>
      <w:lvlJc w:val="left"/>
      <w:pPr>
        <w:ind w:left="1818" w:hanging="1440"/>
      </w:pPr>
      <w:rPr>
        <w:rFonts w:ascii="Segoe Pro" w:eastAsiaTheme="minorEastAsia" w:hAnsi="Segoe Pro" w:cstheme="minorBidi" w:hint="default"/>
        <w:sz w:val="28"/>
      </w:rPr>
    </w:lvl>
    <w:lvl w:ilvl="5">
      <w:start w:val="1"/>
      <w:numFmt w:val="decimal"/>
      <w:isLgl/>
      <w:lvlText w:val="%1.%2.%3.%4.%5.%6"/>
      <w:lvlJc w:val="left"/>
      <w:pPr>
        <w:ind w:left="2178" w:hanging="1800"/>
      </w:pPr>
      <w:rPr>
        <w:rFonts w:ascii="Segoe Pro" w:eastAsiaTheme="minorEastAsia" w:hAnsi="Segoe Pro" w:cstheme="minorBidi" w:hint="default"/>
        <w:sz w:val="28"/>
      </w:rPr>
    </w:lvl>
    <w:lvl w:ilvl="6">
      <w:start w:val="1"/>
      <w:numFmt w:val="decimal"/>
      <w:isLgl/>
      <w:lvlText w:val="%1.%2.%3.%4.%5.%6.%7"/>
      <w:lvlJc w:val="left"/>
      <w:pPr>
        <w:ind w:left="2178" w:hanging="1800"/>
      </w:pPr>
      <w:rPr>
        <w:rFonts w:ascii="Segoe Pro" w:eastAsiaTheme="minorEastAsia" w:hAnsi="Segoe Pro" w:cstheme="minorBidi" w:hint="default"/>
        <w:sz w:val="28"/>
      </w:rPr>
    </w:lvl>
    <w:lvl w:ilvl="7">
      <w:start w:val="1"/>
      <w:numFmt w:val="decimal"/>
      <w:isLgl/>
      <w:lvlText w:val="%1.%2.%3.%4.%5.%6.%7.%8"/>
      <w:lvlJc w:val="left"/>
      <w:pPr>
        <w:ind w:left="2538" w:hanging="2160"/>
      </w:pPr>
      <w:rPr>
        <w:rFonts w:ascii="Segoe Pro" w:eastAsiaTheme="minorEastAsia" w:hAnsi="Segoe Pro" w:cstheme="minorBidi" w:hint="default"/>
        <w:sz w:val="28"/>
      </w:rPr>
    </w:lvl>
    <w:lvl w:ilvl="8">
      <w:start w:val="1"/>
      <w:numFmt w:val="decimal"/>
      <w:isLgl/>
      <w:lvlText w:val="%1.%2.%3.%4.%5.%6.%7.%8.%9"/>
      <w:lvlJc w:val="left"/>
      <w:pPr>
        <w:ind w:left="2898" w:hanging="2520"/>
      </w:pPr>
      <w:rPr>
        <w:rFonts w:ascii="Segoe Pro" w:eastAsiaTheme="minorEastAsia" w:hAnsi="Segoe Pro" w:cstheme="minorBidi" w:hint="default"/>
        <w:sz w:val="28"/>
      </w:rPr>
    </w:lvl>
  </w:abstractNum>
  <w:abstractNum w:abstractNumId="32" w15:restartNumberingAfterBreak="0">
    <w:nsid w:val="4DA44A3F"/>
    <w:multiLevelType w:val="hybridMultilevel"/>
    <w:tmpl w:val="63C85E92"/>
    <w:lvl w:ilvl="0" w:tplc="3864A62C">
      <w:start w:val="1"/>
      <w:numFmt w:val="decimal"/>
      <w:pStyle w:val="Numbered"/>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190D4D"/>
    <w:multiLevelType w:val="hybridMultilevel"/>
    <w:tmpl w:val="129EA946"/>
    <w:lvl w:ilvl="0" w:tplc="0409000F">
      <w:start w:val="1"/>
      <w:numFmt w:val="decimal"/>
      <w:lvlText w:val="%1."/>
      <w:lvlJc w:val="left"/>
      <w:pPr>
        <w:ind w:left="918" w:hanging="360"/>
      </w:pPr>
      <w:rPr>
        <w:rFonts w:hint="default"/>
      </w:rPr>
    </w:lvl>
    <w:lvl w:ilvl="1" w:tplc="04090019" w:tentative="1">
      <w:start w:val="1"/>
      <w:numFmt w:val="lowerLetter"/>
      <w:lvlText w:val="%2."/>
      <w:lvlJc w:val="left"/>
      <w:pPr>
        <w:ind w:left="1638" w:hanging="360"/>
      </w:pPr>
    </w:lvl>
    <w:lvl w:ilvl="2" w:tplc="0409001B" w:tentative="1">
      <w:start w:val="1"/>
      <w:numFmt w:val="lowerRoman"/>
      <w:lvlText w:val="%3."/>
      <w:lvlJc w:val="right"/>
      <w:pPr>
        <w:ind w:left="2358" w:hanging="180"/>
      </w:pPr>
    </w:lvl>
    <w:lvl w:ilvl="3" w:tplc="0409000F" w:tentative="1">
      <w:start w:val="1"/>
      <w:numFmt w:val="decimal"/>
      <w:lvlText w:val="%4."/>
      <w:lvlJc w:val="left"/>
      <w:pPr>
        <w:ind w:left="3078" w:hanging="360"/>
      </w:pPr>
    </w:lvl>
    <w:lvl w:ilvl="4" w:tplc="04090019" w:tentative="1">
      <w:start w:val="1"/>
      <w:numFmt w:val="lowerLetter"/>
      <w:lvlText w:val="%5."/>
      <w:lvlJc w:val="left"/>
      <w:pPr>
        <w:ind w:left="3798" w:hanging="360"/>
      </w:pPr>
    </w:lvl>
    <w:lvl w:ilvl="5" w:tplc="0409001B" w:tentative="1">
      <w:start w:val="1"/>
      <w:numFmt w:val="lowerRoman"/>
      <w:lvlText w:val="%6."/>
      <w:lvlJc w:val="right"/>
      <w:pPr>
        <w:ind w:left="4518" w:hanging="180"/>
      </w:pPr>
    </w:lvl>
    <w:lvl w:ilvl="6" w:tplc="0409000F" w:tentative="1">
      <w:start w:val="1"/>
      <w:numFmt w:val="decimal"/>
      <w:lvlText w:val="%7."/>
      <w:lvlJc w:val="left"/>
      <w:pPr>
        <w:ind w:left="5238" w:hanging="360"/>
      </w:pPr>
    </w:lvl>
    <w:lvl w:ilvl="7" w:tplc="04090019" w:tentative="1">
      <w:start w:val="1"/>
      <w:numFmt w:val="lowerLetter"/>
      <w:lvlText w:val="%8."/>
      <w:lvlJc w:val="left"/>
      <w:pPr>
        <w:ind w:left="5958" w:hanging="360"/>
      </w:pPr>
    </w:lvl>
    <w:lvl w:ilvl="8" w:tplc="0409001B" w:tentative="1">
      <w:start w:val="1"/>
      <w:numFmt w:val="lowerRoman"/>
      <w:lvlText w:val="%9."/>
      <w:lvlJc w:val="right"/>
      <w:pPr>
        <w:ind w:left="6678" w:hanging="180"/>
      </w:pPr>
    </w:lvl>
  </w:abstractNum>
  <w:abstractNum w:abstractNumId="34" w15:restartNumberingAfterBreak="0">
    <w:nsid w:val="58685554"/>
    <w:multiLevelType w:val="hybridMultilevel"/>
    <w:tmpl w:val="F198F862"/>
    <w:lvl w:ilvl="0" w:tplc="DFE4B5CC">
      <w:start w:val="1"/>
      <w:numFmt w:val="decimal"/>
      <w:lvlText w:val="%1."/>
      <w:lvlJc w:val="left"/>
      <w:pPr>
        <w:ind w:left="738" w:hanging="360"/>
      </w:pPr>
      <w:rPr>
        <w:rFonts w:hint="default"/>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35" w15:restartNumberingAfterBreak="0">
    <w:nsid w:val="59A736F5"/>
    <w:multiLevelType w:val="hybridMultilevel"/>
    <w:tmpl w:val="1E8EA422"/>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59FB3427"/>
    <w:multiLevelType w:val="hybridMultilevel"/>
    <w:tmpl w:val="F3849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4D0934"/>
    <w:multiLevelType w:val="hybridMultilevel"/>
    <w:tmpl w:val="8AA2EA5C"/>
    <w:lvl w:ilvl="0" w:tplc="0409000F">
      <w:start w:val="1"/>
      <w:numFmt w:val="decimal"/>
      <w:lvlText w:val="%1."/>
      <w:lvlJc w:val="left"/>
      <w:pPr>
        <w:ind w:left="918" w:hanging="360"/>
      </w:pPr>
      <w:rPr>
        <w:rFonts w:hint="default"/>
      </w:rPr>
    </w:lvl>
    <w:lvl w:ilvl="1" w:tplc="04090019" w:tentative="1">
      <w:start w:val="1"/>
      <w:numFmt w:val="lowerLetter"/>
      <w:lvlText w:val="%2."/>
      <w:lvlJc w:val="left"/>
      <w:pPr>
        <w:ind w:left="1638" w:hanging="360"/>
      </w:pPr>
    </w:lvl>
    <w:lvl w:ilvl="2" w:tplc="0409001B" w:tentative="1">
      <w:start w:val="1"/>
      <w:numFmt w:val="lowerRoman"/>
      <w:lvlText w:val="%3."/>
      <w:lvlJc w:val="right"/>
      <w:pPr>
        <w:ind w:left="2358" w:hanging="180"/>
      </w:pPr>
    </w:lvl>
    <w:lvl w:ilvl="3" w:tplc="0409000F" w:tentative="1">
      <w:start w:val="1"/>
      <w:numFmt w:val="decimal"/>
      <w:lvlText w:val="%4."/>
      <w:lvlJc w:val="left"/>
      <w:pPr>
        <w:ind w:left="3078" w:hanging="360"/>
      </w:pPr>
    </w:lvl>
    <w:lvl w:ilvl="4" w:tplc="04090019" w:tentative="1">
      <w:start w:val="1"/>
      <w:numFmt w:val="lowerLetter"/>
      <w:lvlText w:val="%5."/>
      <w:lvlJc w:val="left"/>
      <w:pPr>
        <w:ind w:left="3798" w:hanging="360"/>
      </w:pPr>
    </w:lvl>
    <w:lvl w:ilvl="5" w:tplc="0409001B" w:tentative="1">
      <w:start w:val="1"/>
      <w:numFmt w:val="lowerRoman"/>
      <w:lvlText w:val="%6."/>
      <w:lvlJc w:val="right"/>
      <w:pPr>
        <w:ind w:left="4518" w:hanging="180"/>
      </w:pPr>
    </w:lvl>
    <w:lvl w:ilvl="6" w:tplc="0409000F" w:tentative="1">
      <w:start w:val="1"/>
      <w:numFmt w:val="decimal"/>
      <w:lvlText w:val="%7."/>
      <w:lvlJc w:val="left"/>
      <w:pPr>
        <w:ind w:left="5238" w:hanging="360"/>
      </w:pPr>
    </w:lvl>
    <w:lvl w:ilvl="7" w:tplc="04090019" w:tentative="1">
      <w:start w:val="1"/>
      <w:numFmt w:val="lowerLetter"/>
      <w:lvlText w:val="%8."/>
      <w:lvlJc w:val="left"/>
      <w:pPr>
        <w:ind w:left="5958" w:hanging="360"/>
      </w:pPr>
    </w:lvl>
    <w:lvl w:ilvl="8" w:tplc="0409001B" w:tentative="1">
      <w:start w:val="1"/>
      <w:numFmt w:val="lowerRoman"/>
      <w:lvlText w:val="%9."/>
      <w:lvlJc w:val="right"/>
      <w:pPr>
        <w:ind w:left="6678" w:hanging="180"/>
      </w:pPr>
    </w:lvl>
  </w:abstractNum>
  <w:abstractNum w:abstractNumId="38" w15:restartNumberingAfterBreak="0">
    <w:nsid w:val="5B341C82"/>
    <w:multiLevelType w:val="multilevel"/>
    <w:tmpl w:val="AB30E75C"/>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5C1255D9"/>
    <w:multiLevelType w:val="hybridMultilevel"/>
    <w:tmpl w:val="70B683D2"/>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15:restartNumberingAfterBreak="0">
    <w:nsid w:val="5EFC3B84"/>
    <w:multiLevelType w:val="hybridMultilevel"/>
    <w:tmpl w:val="FEBCF93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9B0BF5"/>
    <w:multiLevelType w:val="hybridMultilevel"/>
    <w:tmpl w:val="E89070D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645B3A01"/>
    <w:multiLevelType w:val="hybridMultilevel"/>
    <w:tmpl w:val="0AE8AA04"/>
    <w:lvl w:ilvl="0" w:tplc="81B8D2E4">
      <w:numFmt w:val="bullet"/>
      <w:lvlText w:val="-"/>
      <w:lvlJc w:val="left"/>
      <w:pPr>
        <w:ind w:left="1080" w:hanging="360"/>
      </w:pPr>
      <w:rPr>
        <w:rFonts w:ascii="Segoe Pro" w:eastAsiaTheme="minorEastAsia" w:hAnsi="Segoe Pro"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4DB77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4F13EF5"/>
    <w:multiLevelType w:val="hybridMultilevel"/>
    <w:tmpl w:val="591AD1F2"/>
    <w:lvl w:ilvl="0" w:tplc="21123B96">
      <w:start w:val="2"/>
      <w:numFmt w:val="bullet"/>
      <w:lvlText w:val="-"/>
      <w:lvlJc w:val="left"/>
      <w:pPr>
        <w:ind w:left="540" w:hanging="360"/>
      </w:pPr>
      <w:rPr>
        <w:rFonts w:ascii="Segoe Pro" w:eastAsiaTheme="minorEastAsia" w:hAnsi="Segoe Pro" w:cstheme="minorBid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5" w15:restartNumberingAfterBreak="0">
    <w:nsid w:val="655666C8"/>
    <w:multiLevelType w:val="hybridMultilevel"/>
    <w:tmpl w:val="996EB39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6" w15:restartNumberingAfterBreak="0">
    <w:nsid w:val="664C404E"/>
    <w:multiLevelType w:val="hybridMultilevel"/>
    <w:tmpl w:val="B34AABBE"/>
    <w:lvl w:ilvl="0" w:tplc="0409000F">
      <w:start w:val="1"/>
      <w:numFmt w:val="decimal"/>
      <w:lvlText w:val="%1."/>
      <w:lvlJc w:val="left"/>
      <w:pPr>
        <w:ind w:left="900" w:hanging="360"/>
      </w:pPr>
    </w:lvl>
    <w:lvl w:ilvl="1" w:tplc="04090005">
      <w:start w:val="1"/>
      <w:numFmt w:val="bullet"/>
      <w:lvlText w:val=""/>
      <w:lvlJc w:val="left"/>
      <w:pPr>
        <w:ind w:left="1620" w:hanging="360"/>
      </w:pPr>
      <w:rPr>
        <w:rFonts w:ascii="Wingdings" w:hAnsi="Wingdings" w:hint="default"/>
      </w:rPr>
    </w:lvl>
    <w:lvl w:ilvl="2" w:tplc="04090005">
      <w:start w:val="1"/>
      <w:numFmt w:val="bullet"/>
      <w:lvlText w:val=""/>
      <w:lvlJc w:val="left"/>
      <w:pPr>
        <w:ind w:left="2340" w:hanging="180"/>
      </w:pPr>
      <w:rPr>
        <w:rFonts w:ascii="Wingdings" w:hAnsi="Wingding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7" w15:restartNumberingAfterBreak="0">
    <w:nsid w:val="66616B65"/>
    <w:multiLevelType w:val="hybridMultilevel"/>
    <w:tmpl w:val="3BE06E90"/>
    <w:lvl w:ilvl="0" w:tplc="659A4F1C">
      <w:start w:val="1"/>
      <w:numFmt w:val="decimal"/>
      <w:lvlText w:val="%1."/>
      <w:lvlJc w:val="left"/>
      <w:pPr>
        <w:ind w:left="738" w:hanging="360"/>
      </w:pPr>
      <w:rPr>
        <w:rFonts w:hint="default"/>
      </w:rPr>
    </w:lvl>
    <w:lvl w:ilvl="1" w:tplc="11A2C5FA">
      <w:start w:val="1"/>
      <w:numFmt w:val="lowerLetter"/>
      <w:lvlText w:val="%2."/>
      <w:lvlJc w:val="left"/>
      <w:pPr>
        <w:ind w:left="1458" w:hanging="360"/>
      </w:pPr>
      <w:rPr>
        <w:b w:val="0"/>
      </w:r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48" w15:restartNumberingAfterBreak="0">
    <w:nsid w:val="682D5B74"/>
    <w:multiLevelType w:val="hybridMultilevel"/>
    <w:tmpl w:val="EC449F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88E5DC7"/>
    <w:multiLevelType w:val="hybridMultilevel"/>
    <w:tmpl w:val="92486F10"/>
    <w:lvl w:ilvl="0" w:tplc="686A1DB2">
      <w:start w:val="1"/>
      <w:numFmt w:val="decimal"/>
      <w:lvlText w:val="%1."/>
      <w:lvlJc w:val="left"/>
      <w:pPr>
        <w:ind w:left="738" w:hanging="360"/>
      </w:pPr>
      <w:rPr>
        <w:rFonts w:hint="default"/>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50" w15:restartNumberingAfterBreak="0">
    <w:nsid w:val="6DE82878"/>
    <w:multiLevelType w:val="hybridMultilevel"/>
    <w:tmpl w:val="4D0C5456"/>
    <w:lvl w:ilvl="0" w:tplc="B98CB034">
      <w:start w:val="1"/>
      <w:numFmt w:val="decimal"/>
      <w:lvlText w:val="%1."/>
      <w:lvlJc w:val="left"/>
      <w:pPr>
        <w:ind w:left="738" w:hanging="360"/>
      </w:pPr>
      <w:rPr>
        <w:rFonts w:hint="default"/>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51" w15:restartNumberingAfterBreak="0">
    <w:nsid w:val="6EBB526B"/>
    <w:multiLevelType w:val="hybridMultilevel"/>
    <w:tmpl w:val="41606A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847D3A"/>
    <w:multiLevelType w:val="hybridMultilevel"/>
    <w:tmpl w:val="CCFC9798"/>
    <w:lvl w:ilvl="0" w:tplc="92C07C60">
      <w:start w:val="1"/>
      <w:numFmt w:val="bullet"/>
      <w:pStyle w:val="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0D74738"/>
    <w:multiLevelType w:val="hybridMultilevel"/>
    <w:tmpl w:val="FE465E5E"/>
    <w:lvl w:ilvl="0" w:tplc="6930DCBE">
      <w:start w:val="1"/>
      <w:numFmt w:val="bullet"/>
      <w:pStyle w:val="TAPBulletedlist1"/>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673590"/>
    <w:multiLevelType w:val="multilevel"/>
    <w:tmpl w:val="432AEE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2511C2"/>
    <w:multiLevelType w:val="hybridMultilevel"/>
    <w:tmpl w:val="F8DEFE42"/>
    <w:lvl w:ilvl="0" w:tplc="B4220310">
      <w:start w:val="1"/>
      <w:numFmt w:val="bullet"/>
      <w:pStyle w:val="ListParagraph"/>
      <w:lvlText w:val=""/>
      <w:lvlJc w:val="left"/>
      <w:pPr>
        <w:ind w:left="720" w:hanging="360"/>
      </w:pPr>
      <w:rPr>
        <w:rFonts w:ascii="Wingdings" w:hAnsi="Wingdings"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E52B35"/>
    <w:multiLevelType w:val="hybridMultilevel"/>
    <w:tmpl w:val="85F0DD38"/>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7" w15:restartNumberingAfterBreak="0">
    <w:nsid w:val="7E9569CC"/>
    <w:multiLevelType w:val="hybridMultilevel"/>
    <w:tmpl w:val="2DC0972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8" w15:restartNumberingAfterBreak="0">
    <w:nsid w:val="7EB112F6"/>
    <w:multiLevelType w:val="multilevel"/>
    <w:tmpl w:val="73DACF74"/>
    <w:lvl w:ilvl="0">
      <w:start w:val="1"/>
      <w:numFmt w:val="decimal"/>
      <w:pStyle w:val="Heading1"/>
      <w:lvlText w:val="%1."/>
      <w:lvlJc w:val="left"/>
      <w:pPr>
        <w:ind w:left="540" w:hanging="360"/>
      </w:pPr>
    </w:lvl>
    <w:lvl w:ilvl="1">
      <w:start w:val="1"/>
      <w:numFmt w:val="decimal"/>
      <w:pStyle w:val="Heading2"/>
      <w:lvlText w:val="%1.%2."/>
      <w:lvlJc w:val="left"/>
      <w:pPr>
        <w:ind w:left="3042" w:hanging="432"/>
      </w:pPr>
    </w:lvl>
    <w:lvl w:ilvl="2">
      <w:start w:val="1"/>
      <w:numFmt w:val="decimal"/>
      <w:lvlText w:val="%1.%2.%3."/>
      <w:lvlJc w:val="left"/>
      <w:pPr>
        <w:ind w:left="1404" w:hanging="504"/>
      </w:pPr>
    </w:lvl>
    <w:lvl w:ilvl="3">
      <w:start w:val="1"/>
      <w:numFmt w:val="decimal"/>
      <w:lvlText w:val="%1.%2.%3.%4."/>
      <w:lvlJc w:val="left"/>
      <w:pPr>
        <w:ind w:left="1908" w:hanging="648"/>
      </w:p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59" w15:restartNumberingAfterBreak="0">
    <w:nsid w:val="7FE83262"/>
    <w:multiLevelType w:val="hybridMultilevel"/>
    <w:tmpl w:val="1EE6D216"/>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32"/>
  </w:num>
  <w:num w:numId="2">
    <w:abstractNumId w:val="1"/>
  </w:num>
  <w:num w:numId="3">
    <w:abstractNumId w:val="4"/>
  </w:num>
  <w:num w:numId="4">
    <w:abstractNumId w:val="25"/>
  </w:num>
  <w:num w:numId="5">
    <w:abstractNumId w:val="6"/>
  </w:num>
  <w:num w:numId="6">
    <w:abstractNumId w:val="52"/>
  </w:num>
  <w:num w:numId="7">
    <w:abstractNumId w:val="9"/>
  </w:num>
  <w:num w:numId="8">
    <w:abstractNumId w:val="53"/>
  </w:num>
  <w:num w:numId="9">
    <w:abstractNumId w:val="14"/>
  </w:num>
  <w:num w:numId="10">
    <w:abstractNumId w:val="40"/>
  </w:num>
  <w:num w:numId="11">
    <w:abstractNumId w:val="19"/>
  </w:num>
  <w:num w:numId="12">
    <w:abstractNumId w:val="38"/>
  </w:num>
  <w:num w:numId="13">
    <w:abstractNumId w:val="24"/>
  </w:num>
  <w:num w:numId="14">
    <w:abstractNumId w:val="48"/>
  </w:num>
  <w:num w:numId="15">
    <w:abstractNumId w:val="56"/>
  </w:num>
  <w:num w:numId="16">
    <w:abstractNumId w:val="3"/>
  </w:num>
  <w:num w:numId="17">
    <w:abstractNumId w:val="36"/>
  </w:num>
  <w:num w:numId="18">
    <w:abstractNumId w:val="46"/>
  </w:num>
  <w:num w:numId="19">
    <w:abstractNumId w:val="55"/>
  </w:num>
  <w:num w:numId="20">
    <w:abstractNumId w:val="41"/>
  </w:num>
  <w:num w:numId="21">
    <w:abstractNumId w:val="13"/>
  </w:num>
  <w:num w:numId="22">
    <w:abstractNumId w:val="11"/>
  </w:num>
  <w:num w:numId="23">
    <w:abstractNumId w:val="35"/>
  </w:num>
  <w:num w:numId="24">
    <w:abstractNumId w:val="57"/>
  </w:num>
  <w:num w:numId="25">
    <w:abstractNumId w:val="21"/>
  </w:num>
  <w:num w:numId="26">
    <w:abstractNumId w:val="51"/>
  </w:num>
  <w:num w:numId="27">
    <w:abstractNumId w:val="16"/>
  </w:num>
  <w:num w:numId="28">
    <w:abstractNumId w:val="2"/>
  </w:num>
  <w:num w:numId="29">
    <w:abstractNumId w:val="45"/>
  </w:num>
  <w:num w:numId="30">
    <w:abstractNumId w:val="9"/>
    <w:lvlOverride w:ilvl="0">
      <w:startOverride w:val="1"/>
    </w:lvlOverride>
  </w:num>
  <w:num w:numId="31">
    <w:abstractNumId w:val="9"/>
    <w:lvlOverride w:ilvl="0">
      <w:startOverride w:val="1"/>
    </w:lvlOverride>
  </w:num>
  <w:num w:numId="32">
    <w:abstractNumId w:val="9"/>
    <w:lvlOverride w:ilvl="0">
      <w:startOverride w:val="1"/>
    </w:lvlOverride>
  </w:num>
  <w:num w:numId="33">
    <w:abstractNumId w:val="9"/>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8"/>
  </w:num>
  <w:num w:numId="37">
    <w:abstractNumId w:val="43"/>
  </w:num>
  <w:num w:numId="38">
    <w:abstractNumId w:val="8"/>
  </w:num>
  <w:num w:numId="39">
    <w:abstractNumId w:val="8"/>
  </w:num>
  <w:num w:numId="40">
    <w:abstractNumId w:val="8"/>
  </w:num>
  <w:num w:numId="41">
    <w:abstractNumId w:val="8"/>
  </w:num>
  <w:num w:numId="42">
    <w:abstractNumId w:val="8"/>
  </w:num>
  <w:num w:numId="43">
    <w:abstractNumId w:val="8"/>
  </w:num>
  <w:num w:numId="44">
    <w:abstractNumId w:val="58"/>
  </w:num>
  <w:num w:numId="45">
    <w:abstractNumId w:val="15"/>
  </w:num>
  <w:num w:numId="46">
    <w:abstractNumId w:val="42"/>
  </w:num>
  <w:num w:numId="47">
    <w:abstractNumId w:val="44"/>
  </w:num>
  <w:num w:numId="48">
    <w:abstractNumId w:val="27"/>
  </w:num>
  <w:num w:numId="49">
    <w:abstractNumId w:val="7"/>
  </w:num>
  <w:num w:numId="50">
    <w:abstractNumId w:val="54"/>
  </w:num>
  <w:num w:numId="51">
    <w:abstractNumId w:val="39"/>
  </w:num>
  <w:num w:numId="52">
    <w:abstractNumId w:val="30"/>
  </w:num>
  <w:num w:numId="53">
    <w:abstractNumId w:val="37"/>
  </w:num>
  <w:num w:numId="54">
    <w:abstractNumId w:val="0"/>
  </w:num>
  <w:num w:numId="55">
    <w:abstractNumId w:val="33"/>
  </w:num>
  <w:num w:numId="56">
    <w:abstractNumId w:val="55"/>
  </w:num>
  <w:num w:numId="57">
    <w:abstractNumId w:val="55"/>
  </w:num>
  <w:num w:numId="58">
    <w:abstractNumId w:val="58"/>
  </w:num>
  <w:num w:numId="59">
    <w:abstractNumId w:val="18"/>
  </w:num>
  <w:num w:numId="60">
    <w:abstractNumId w:val="58"/>
  </w:num>
  <w:num w:numId="61">
    <w:abstractNumId w:val="20"/>
  </w:num>
  <w:num w:numId="62">
    <w:abstractNumId w:val="31"/>
  </w:num>
  <w:num w:numId="63">
    <w:abstractNumId w:val="49"/>
  </w:num>
  <w:num w:numId="64">
    <w:abstractNumId w:val="29"/>
  </w:num>
  <w:num w:numId="6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7"/>
  </w:num>
  <w:num w:numId="67">
    <w:abstractNumId w:val="22"/>
  </w:num>
  <w:num w:numId="68">
    <w:abstractNumId w:val="26"/>
  </w:num>
  <w:num w:numId="69">
    <w:abstractNumId w:val="50"/>
  </w:num>
  <w:num w:numId="70">
    <w:abstractNumId w:val="59"/>
  </w:num>
  <w:num w:numId="71">
    <w:abstractNumId w:val="34"/>
  </w:num>
  <w:num w:numId="72">
    <w:abstractNumId w:val="5"/>
  </w:num>
  <w:num w:numId="73">
    <w:abstractNumId w:val="58"/>
  </w:num>
  <w:num w:numId="74">
    <w:abstractNumId w:val="58"/>
  </w:num>
  <w:num w:numId="75">
    <w:abstractNumId w:val="58"/>
  </w:num>
  <w:num w:numId="76">
    <w:abstractNumId w:val="12"/>
  </w:num>
  <w:num w:numId="77">
    <w:abstractNumId w:val="17"/>
  </w:num>
  <w:num w:numId="7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8"/>
  </w:num>
  <w:num w:numId="80">
    <w:abstractNumId w:val="1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ran Sangal (Mindtree)">
    <w15:presenceInfo w15:providerId="AD" w15:userId="S-1-5-21-2146773085-903363285-719344707-1385699"/>
  </w15:person>
  <w15:person w15:author="Zbigniew Kukowski">
    <w15:presenceInfo w15:providerId="AD" w15:userId="S-1-5-21-2127521184-1604012920-1887927527-17592087"/>
  </w15:person>
  <w15:person w15:author="Veeresh Appasheb Ravadi (Mindtree Consulting PVT LTD)">
    <w15:presenceInfo w15:providerId="AD" w15:userId="S-1-5-21-2127521184-1604012920-1887927527-10969234"/>
  </w15:person>
  <w15:person w15:author="Anup Manandhar">
    <w15:presenceInfo w15:providerId="AD" w15:userId="S-1-5-21-1454471165-1004336348-1606980848-13649"/>
  </w15:person>
  <w15:person w15:author="Samesh Singh">
    <w15:presenceInfo w15:providerId="AD" w15:userId="S-1-5-21-2127521184-1604012920-1887927527-9490915"/>
  </w15:person>
  <w15:person w15:author="Veeresh Appasheb Ravadi">
    <w15:presenceInfo w15:providerId="AD" w15:userId="S-1-5-21-2127521184-1604012920-1887927527-109692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removeDateAndTime/>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hdrShapeDefaults>
    <o:shapedefaults v:ext="edit" spidmax="208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B9C"/>
    <w:rsid w:val="0000137C"/>
    <w:rsid w:val="00005799"/>
    <w:rsid w:val="00005AE4"/>
    <w:rsid w:val="00007B89"/>
    <w:rsid w:val="000101C3"/>
    <w:rsid w:val="000115CC"/>
    <w:rsid w:val="00013CD0"/>
    <w:rsid w:val="000163E6"/>
    <w:rsid w:val="00017ADA"/>
    <w:rsid w:val="0002273B"/>
    <w:rsid w:val="00024133"/>
    <w:rsid w:val="00024686"/>
    <w:rsid w:val="00031CB4"/>
    <w:rsid w:val="000334CE"/>
    <w:rsid w:val="00035606"/>
    <w:rsid w:val="00035E66"/>
    <w:rsid w:val="00037CB0"/>
    <w:rsid w:val="0004277B"/>
    <w:rsid w:val="00057FCC"/>
    <w:rsid w:val="00062A6C"/>
    <w:rsid w:val="00065B8D"/>
    <w:rsid w:val="000666E2"/>
    <w:rsid w:val="00073560"/>
    <w:rsid w:val="000801D7"/>
    <w:rsid w:val="00081A8D"/>
    <w:rsid w:val="00084115"/>
    <w:rsid w:val="00084AEF"/>
    <w:rsid w:val="00086D6C"/>
    <w:rsid w:val="00087FB0"/>
    <w:rsid w:val="00092DCF"/>
    <w:rsid w:val="0009375F"/>
    <w:rsid w:val="0009521F"/>
    <w:rsid w:val="000962CF"/>
    <w:rsid w:val="000965D5"/>
    <w:rsid w:val="00096F5C"/>
    <w:rsid w:val="000A068D"/>
    <w:rsid w:val="000A2035"/>
    <w:rsid w:val="000A3F70"/>
    <w:rsid w:val="000A6620"/>
    <w:rsid w:val="000B0774"/>
    <w:rsid w:val="000B1AFB"/>
    <w:rsid w:val="000B5E00"/>
    <w:rsid w:val="000C1EC8"/>
    <w:rsid w:val="000C53A7"/>
    <w:rsid w:val="000D6917"/>
    <w:rsid w:val="000D7F7B"/>
    <w:rsid w:val="000E1CF9"/>
    <w:rsid w:val="000E2AE0"/>
    <w:rsid w:val="000F31FB"/>
    <w:rsid w:val="000F4371"/>
    <w:rsid w:val="000F4953"/>
    <w:rsid w:val="00105193"/>
    <w:rsid w:val="00126FD2"/>
    <w:rsid w:val="0012715C"/>
    <w:rsid w:val="00130782"/>
    <w:rsid w:val="00133EFB"/>
    <w:rsid w:val="00135437"/>
    <w:rsid w:val="00136997"/>
    <w:rsid w:val="0013799C"/>
    <w:rsid w:val="00140BE6"/>
    <w:rsid w:val="00143BA8"/>
    <w:rsid w:val="00150658"/>
    <w:rsid w:val="001518E4"/>
    <w:rsid w:val="00152F8A"/>
    <w:rsid w:val="00153273"/>
    <w:rsid w:val="001553CB"/>
    <w:rsid w:val="00164D9A"/>
    <w:rsid w:val="00167F27"/>
    <w:rsid w:val="0017015E"/>
    <w:rsid w:val="00172F1A"/>
    <w:rsid w:val="00173CE5"/>
    <w:rsid w:val="00175834"/>
    <w:rsid w:val="00175C1B"/>
    <w:rsid w:val="00180A29"/>
    <w:rsid w:val="0018776B"/>
    <w:rsid w:val="001932F6"/>
    <w:rsid w:val="001A23DA"/>
    <w:rsid w:val="001A2953"/>
    <w:rsid w:val="001A3388"/>
    <w:rsid w:val="001A4768"/>
    <w:rsid w:val="001A54E2"/>
    <w:rsid w:val="001A7037"/>
    <w:rsid w:val="001B19B2"/>
    <w:rsid w:val="001B1B9C"/>
    <w:rsid w:val="001C4533"/>
    <w:rsid w:val="001C7077"/>
    <w:rsid w:val="001D2ED0"/>
    <w:rsid w:val="001D4FAE"/>
    <w:rsid w:val="001D5BE5"/>
    <w:rsid w:val="001D6ED0"/>
    <w:rsid w:val="001E05AF"/>
    <w:rsid w:val="001E71EE"/>
    <w:rsid w:val="001E77C5"/>
    <w:rsid w:val="001F1B76"/>
    <w:rsid w:val="001F3FF3"/>
    <w:rsid w:val="0020250A"/>
    <w:rsid w:val="0020421B"/>
    <w:rsid w:val="00206FED"/>
    <w:rsid w:val="00207ED9"/>
    <w:rsid w:val="002123E4"/>
    <w:rsid w:val="00212C00"/>
    <w:rsid w:val="00215E3A"/>
    <w:rsid w:val="00223032"/>
    <w:rsid w:val="00226808"/>
    <w:rsid w:val="002308E9"/>
    <w:rsid w:val="00245273"/>
    <w:rsid w:val="00246C77"/>
    <w:rsid w:val="00250C34"/>
    <w:rsid w:val="00251FF5"/>
    <w:rsid w:val="00254589"/>
    <w:rsid w:val="00254AA3"/>
    <w:rsid w:val="00257B5D"/>
    <w:rsid w:val="00261437"/>
    <w:rsid w:val="0026284A"/>
    <w:rsid w:val="002717D6"/>
    <w:rsid w:val="00276FFD"/>
    <w:rsid w:val="002831E6"/>
    <w:rsid w:val="002840DE"/>
    <w:rsid w:val="0028520A"/>
    <w:rsid w:val="002918A5"/>
    <w:rsid w:val="00292469"/>
    <w:rsid w:val="002933EB"/>
    <w:rsid w:val="00294C83"/>
    <w:rsid w:val="002A0E85"/>
    <w:rsid w:val="002A16A9"/>
    <w:rsid w:val="002A30F1"/>
    <w:rsid w:val="002A41BB"/>
    <w:rsid w:val="002A66B6"/>
    <w:rsid w:val="002A6831"/>
    <w:rsid w:val="002B5277"/>
    <w:rsid w:val="002B5C1F"/>
    <w:rsid w:val="002B6639"/>
    <w:rsid w:val="002C1B95"/>
    <w:rsid w:val="002C4EC8"/>
    <w:rsid w:val="002C6374"/>
    <w:rsid w:val="002D174A"/>
    <w:rsid w:val="002D266E"/>
    <w:rsid w:val="002D326E"/>
    <w:rsid w:val="002D5E8C"/>
    <w:rsid w:val="002D6726"/>
    <w:rsid w:val="002D6809"/>
    <w:rsid w:val="002E1B1B"/>
    <w:rsid w:val="002E4C56"/>
    <w:rsid w:val="002F273B"/>
    <w:rsid w:val="002F42CF"/>
    <w:rsid w:val="002F4FB9"/>
    <w:rsid w:val="002F5DBD"/>
    <w:rsid w:val="00313255"/>
    <w:rsid w:val="003158D5"/>
    <w:rsid w:val="0032278A"/>
    <w:rsid w:val="00325311"/>
    <w:rsid w:val="0033295C"/>
    <w:rsid w:val="00332E2A"/>
    <w:rsid w:val="003338C0"/>
    <w:rsid w:val="00334C33"/>
    <w:rsid w:val="00345104"/>
    <w:rsid w:val="003464DE"/>
    <w:rsid w:val="0034654A"/>
    <w:rsid w:val="00351DAD"/>
    <w:rsid w:val="0035507C"/>
    <w:rsid w:val="00370C63"/>
    <w:rsid w:val="003725CB"/>
    <w:rsid w:val="00375039"/>
    <w:rsid w:val="00381984"/>
    <w:rsid w:val="00392B4A"/>
    <w:rsid w:val="00394BBD"/>
    <w:rsid w:val="00395781"/>
    <w:rsid w:val="00395A50"/>
    <w:rsid w:val="00395BCD"/>
    <w:rsid w:val="00396BC7"/>
    <w:rsid w:val="00396E46"/>
    <w:rsid w:val="003A0D63"/>
    <w:rsid w:val="003A3380"/>
    <w:rsid w:val="003A6F00"/>
    <w:rsid w:val="003B399F"/>
    <w:rsid w:val="003B4049"/>
    <w:rsid w:val="003B61FF"/>
    <w:rsid w:val="003B7030"/>
    <w:rsid w:val="003C1798"/>
    <w:rsid w:val="003C5484"/>
    <w:rsid w:val="003C7461"/>
    <w:rsid w:val="003E0009"/>
    <w:rsid w:val="003E0832"/>
    <w:rsid w:val="003E0A02"/>
    <w:rsid w:val="003F0AF4"/>
    <w:rsid w:val="003F5FC5"/>
    <w:rsid w:val="00401CA7"/>
    <w:rsid w:val="004062E6"/>
    <w:rsid w:val="004113B1"/>
    <w:rsid w:val="00412C04"/>
    <w:rsid w:val="00412C11"/>
    <w:rsid w:val="00413BC3"/>
    <w:rsid w:val="0041438E"/>
    <w:rsid w:val="00421D9A"/>
    <w:rsid w:val="004233CE"/>
    <w:rsid w:val="00425FFC"/>
    <w:rsid w:val="00440D8F"/>
    <w:rsid w:val="004442F0"/>
    <w:rsid w:val="0044554B"/>
    <w:rsid w:val="004503ED"/>
    <w:rsid w:val="00450BAE"/>
    <w:rsid w:val="00452C00"/>
    <w:rsid w:val="004629F8"/>
    <w:rsid w:val="00466315"/>
    <w:rsid w:val="0047029F"/>
    <w:rsid w:val="00471195"/>
    <w:rsid w:val="00472715"/>
    <w:rsid w:val="004814D9"/>
    <w:rsid w:val="00490850"/>
    <w:rsid w:val="00490CFB"/>
    <w:rsid w:val="00495791"/>
    <w:rsid w:val="00497A8B"/>
    <w:rsid w:val="00497F00"/>
    <w:rsid w:val="004A4E23"/>
    <w:rsid w:val="004B0CC5"/>
    <w:rsid w:val="004B4D8B"/>
    <w:rsid w:val="004C1D34"/>
    <w:rsid w:val="004C4B9E"/>
    <w:rsid w:val="004C4DD3"/>
    <w:rsid w:val="004C5160"/>
    <w:rsid w:val="004C5E32"/>
    <w:rsid w:val="004D1495"/>
    <w:rsid w:val="004D7011"/>
    <w:rsid w:val="004E1136"/>
    <w:rsid w:val="004F2106"/>
    <w:rsid w:val="004F2B6B"/>
    <w:rsid w:val="004F7DA8"/>
    <w:rsid w:val="005026E2"/>
    <w:rsid w:val="00503203"/>
    <w:rsid w:val="00506C68"/>
    <w:rsid w:val="005073CD"/>
    <w:rsid w:val="00513194"/>
    <w:rsid w:val="005259B7"/>
    <w:rsid w:val="00546EB1"/>
    <w:rsid w:val="00551957"/>
    <w:rsid w:val="0055274E"/>
    <w:rsid w:val="00553585"/>
    <w:rsid w:val="00560F26"/>
    <w:rsid w:val="00566940"/>
    <w:rsid w:val="00566A2B"/>
    <w:rsid w:val="0056736D"/>
    <w:rsid w:val="005718D6"/>
    <w:rsid w:val="005725C7"/>
    <w:rsid w:val="00574B5D"/>
    <w:rsid w:val="00574E4F"/>
    <w:rsid w:val="0057725C"/>
    <w:rsid w:val="00584858"/>
    <w:rsid w:val="0059487B"/>
    <w:rsid w:val="00596B1B"/>
    <w:rsid w:val="005A29A1"/>
    <w:rsid w:val="005A589E"/>
    <w:rsid w:val="005A7458"/>
    <w:rsid w:val="005B2157"/>
    <w:rsid w:val="005B5FED"/>
    <w:rsid w:val="005C1C2F"/>
    <w:rsid w:val="005C2C16"/>
    <w:rsid w:val="005C4335"/>
    <w:rsid w:val="005D0D53"/>
    <w:rsid w:val="005E3A1A"/>
    <w:rsid w:val="005E3FDF"/>
    <w:rsid w:val="005E4F59"/>
    <w:rsid w:val="005F183E"/>
    <w:rsid w:val="005F5A86"/>
    <w:rsid w:val="006013A9"/>
    <w:rsid w:val="006030BD"/>
    <w:rsid w:val="00604C32"/>
    <w:rsid w:val="0061262C"/>
    <w:rsid w:val="00615955"/>
    <w:rsid w:val="00624408"/>
    <w:rsid w:val="00624448"/>
    <w:rsid w:val="0062514A"/>
    <w:rsid w:val="006305CA"/>
    <w:rsid w:val="00641364"/>
    <w:rsid w:val="00643522"/>
    <w:rsid w:val="0064673C"/>
    <w:rsid w:val="0064717B"/>
    <w:rsid w:val="00651DBF"/>
    <w:rsid w:val="0065691F"/>
    <w:rsid w:val="00666CAD"/>
    <w:rsid w:val="00671BEB"/>
    <w:rsid w:val="0068523D"/>
    <w:rsid w:val="00695C31"/>
    <w:rsid w:val="006963F5"/>
    <w:rsid w:val="006975EE"/>
    <w:rsid w:val="006A01AA"/>
    <w:rsid w:val="006A6479"/>
    <w:rsid w:val="006B21E5"/>
    <w:rsid w:val="006B2AE4"/>
    <w:rsid w:val="006B62F3"/>
    <w:rsid w:val="006B66E8"/>
    <w:rsid w:val="006C1F93"/>
    <w:rsid w:val="006C57F7"/>
    <w:rsid w:val="006D37EA"/>
    <w:rsid w:val="006E1401"/>
    <w:rsid w:val="006E1988"/>
    <w:rsid w:val="006E3B84"/>
    <w:rsid w:val="006E4F5B"/>
    <w:rsid w:val="006E5085"/>
    <w:rsid w:val="006E751C"/>
    <w:rsid w:val="006F09F0"/>
    <w:rsid w:val="006F110F"/>
    <w:rsid w:val="006F25EE"/>
    <w:rsid w:val="006F4B16"/>
    <w:rsid w:val="006F52A3"/>
    <w:rsid w:val="006F6663"/>
    <w:rsid w:val="007032B6"/>
    <w:rsid w:val="007042E6"/>
    <w:rsid w:val="00707302"/>
    <w:rsid w:val="00711B68"/>
    <w:rsid w:val="00714D65"/>
    <w:rsid w:val="00720BF5"/>
    <w:rsid w:val="00721011"/>
    <w:rsid w:val="00723767"/>
    <w:rsid w:val="00727084"/>
    <w:rsid w:val="007277BD"/>
    <w:rsid w:val="00730939"/>
    <w:rsid w:val="00734836"/>
    <w:rsid w:val="007355FC"/>
    <w:rsid w:val="00742050"/>
    <w:rsid w:val="007427CB"/>
    <w:rsid w:val="00750A8A"/>
    <w:rsid w:val="00753F9E"/>
    <w:rsid w:val="00766025"/>
    <w:rsid w:val="00770D66"/>
    <w:rsid w:val="00774A1A"/>
    <w:rsid w:val="00776EE1"/>
    <w:rsid w:val="00783EAB"/>
    <w:rsid w:val="007903D6"/>
    <w:rsid w:val="007915D2"/>
    <w:rsid w:val="007948DE"/>
    <w:rsid w:val="00797047"/>
    <w:rsid w:val="007A0DE3"/>
    <w:rsid w:val="007A2271"/>
    <w:rsid w:val="007A4CFD"/>
    <w:rsid w:val="007A4EC9"/>
    <w:rsid w:val="007A5F52"/>
    <w:rsid w:val="007A638B"/>
    <w:rsid w:val="007A6C0B"/>
    <w:rsid w:val="007B229A"/>
    <w:rsid w:val="007B52A3"/>
    <w:rsid w:val="007C0E4F"/>
    <w:rsid w:val="007C22AE"/>
    <w:rsid w:val="007C426E"/>
    <w:rsid w:val="007C47C0"/>
    <w:rsid w:val="007C5650"/>
    <w:rsid w:val="007C6099"/>
    <w:rsid w:val="007D46A4"/>
    <w:rsid w:val="007E3952"/>
    <w:rsid w:val="007F2D14"/>
    <w:rsid w:val="007F6B9B"/>
    <w:rsid w:val="00804F67"/>
    <w:rsid w:val="0080691F"/>
    <w:rsid w:val="00820830"/>
    <w:rsid w:val="008229BD"/>
    <w:rsid w:val="00822B50"/>
    <w:rsid w:val="00822B9C"/>
    <w:rsid w:val="00823253"/>
    <w:rsid w:val="00823E84"/>
    <w:rsid w:val="00824BC4"/>
    <w:rsid w:val="008277FA"/>
    <w:rsid w:val="00827BAF"/>
    <w:rsid w:val="008346A2"/>
    <w:rsid w:val="00835534"/>
    <w:rsid w:val="00836205"/>
    <w:rsid w:val="00840C98"/>
    <w:rsid w:val="0084456F"/>
    <w:rsid w:val="0084627B"/>
    <w:rsid w:val="00850154"/>
    <w:rsid w:val="0085082B"/>
    <w:rsid w:val="0085526E"/>
    <w:rsid w:val="00855F91"/>
    <w:rsid w:val="00856A18"/>
    <w:rsid w:val="0085730B"/>
    <w:rsid w:val="00861C38"/>
    <w:rsid w:val="008625FB"/>
    <w:rsid w:val="00862BBC"/>
    <w:rsid w:val="0086435F"/>
    <w:rsid w:val="00864C46"/>
    <w:rsid w:val="00865466"/>
    <w:rsid w:val="008722A0"/>
    <w:rsid w:val="008735B4"/>
    <w:rsid w:val="00873BC3"/>
    <w:rsid w:val="00876B89"/>
    <w:rsid w:val="008819EF"/>
    <w:rsid w:val="00885B4C"/>
    <w:rsid w:val="00887849"/>
    <w:rsid w:val="00887DB1"/>
    <w:rsid w:val="008944CC"/>
    <w:rsid w:val="00896D3C"/>
    <w:rsid w:val="008A174D"/>
    <w:rsid w:val="008A2970"/>
    <w:rsid w:val="008A3BFC"/>
    <w:rsid w:val="008A5DE4"/>
    <w:rsid w:val="008B1FAD"/>
    <w:rsid w:val="008B710A"/>
    <w:rsid w:val="008C47E2"/>
    <w:rsid w:val="008D0051"/>
    <w:rsid w:val="008D0765"/>
    <w:rsid w:val="008D0803"/>
    <w:rsid w:val="008D0A8F"/>
    <w:rsid w:val="008D481A"/>
    <w:rsid w:val="008D538A"/>
    <w:rsid w:val="008D6095"/>
    <w:rsid w:val="008D6BF4"/>
    <w:rsid w:val="008E11ED"/>
    <w:rsid w:val="008E76CD"/>
    <w:rsid w:val="008F065C"/>
    <w:rsid w:val="008F73F0"/>
    <w:rsid w:val="008F77E4"/>
    <w:rsid w:val="008F780B"/>
    <w:rsid w:val="008F7BA0"/>
    <w:rsid w:val="009008DB"/>
    <w:rsid w:val="00904296"/>
    <w:rsid w:val="009101BF"/>
    <w:rsid w:val="00911D28"/>
    <w:rsid w:val="00915FC6"/>
    <w:rsid w:val="009216AF"/>
    <w:rsid w:val="009236C2"/>
    <w:rsid w:val="00925BC2"/>
    <w:rsid w:val="00926573"/>
    <w:rsid w:val="00927F7A"/>
    <w:rsid w:val="00930872"/>
    <w:rsid w:val="00931CD4"/>
    <w:rsid w:val="00931E63"/>
    <w:rsid w:val="00933C92"/>
    <w:rsid w:val="00935309"/>
    <w:rsid w:val="0093669E"/>
    <w:rsid w:val="0094060C"/>
    <w:rsid w:val="009407F4"/>
    <w:rsid w:val="009412E2"/>
    <w:rsid w:val="00943A8D"/>
    <w:rsid w:val="00944963"/>
    <w:rsid w:val="00945695"/>
    <w:rsid w:val="0094574C"/>
    <w:rsid w:val="00946D54"/>
    <w:rsid w:val="0095117E"/>
    <w:rsid w:val="00951616"/>
    <w:rsid w:val="00954C8F"/>
    <w:rsid w:val="0096487B"/>
    <w:rsid w:val="00971EE4"/>
    <w:rsid w:val="00975D70"/>
    <w:rsid w:val="00975F2C"/>
    <w:rsid w:val="0098090D"/>
    <w:rsid w:val="00983594"/>
    <w:rsid w:val="00987B08"/>
    <w:rsid w:val="00990A41"/>
    <w:rsid w:val="0099422F"/>
    <w:rsid w:val="009A189E"/>
    <w:rsid w:val="009A21A9"/>
    <w:rsid w:val="009B25C0"/>
    <w:rsid w:val="009C0CD5"/>
    <w:rsid w:val="009D29D5"/>
    <w:rsid w:val="009D2FEF"/>
    <w:rsid w:val="009D32A8"/>
    <w:rsid w:val="009D39CC"/>
    <w:rsid w:val="009E08F3"/>
    <w:rsid w:val="009E0D70"/>
    <w:rsid w:val="009F1937"/>
    <w:rsid w:val="009F1B06"/>
    <w:rsid w:val="009F23AE"/>
    <w:rsid w:val="00A07A22"/>
    <w:rsid w:val="00A13C82"/>
    <w:rsid w:val="00A25CF6"/>
    <w:rsid w:val="00A26A9A"/>
    <w:rsid w:val="00A31987"/>
    <w:rsid w:val="00A34DF8"/>
    <w:rsid w:val="00A35986"/>
    <w:rsid w:val="00A406E6"/>
    <w:rsid w:val="00A40C51"/>
    <w:rsid w:val="00A426B5"/>
    <w:rsid w:val="00A42D79"/>
    <w:rsid w:val="00A45139"/>
    <w:rsid w:val="00A51DE7"/>
    <w:rsid w:val="00A534EE"/>
    <w:rsid w:val="00A54925"/>
    <w:rsid w:val="00A54D58"/>
    <w:rsid w:val="00A57C50"/>
    <w:rsid w:val="00A61A5B"/>
    <w:rsid w:val="00A72232"/>
    <w:rsid w:val="00A776EC"/>
    <w:rsid w:val="00A846EF"/>
    <w:rsid w:val="00A84BDD"/>
    <w:rsid w:val="00A863BF"/>
    <w:rsid w:val="00A92209"/>
    <w:rsid w:val="00A96FF8"/>
    <w:rsid w:val="00A97438"/>
    <w:rsid w:val="00AA4F06"/>
    <w:rsid w:val="00AB0890"/>
    <w:rsid w:val="00AB5AA4"/>
    <w:rsid w:val="00AB7419"/>
    <w:rsid w:val="00AB7F4B"/>
    <w:rsid w:val="00AC0690"/>
    <w:rsid w:val="00AC5C51"/>
    <w:rsid w:val="00AD39EE"/>
    <w:rsid w:val="00AD3F06"/>
    <w:rsid w:val="00AD5B5B"/>
    <w:rsid w:val="00AE00A4"/>
    <w:rsid w:val="00AF2E79"/>
    <w:rsid w:val="00AF396A"/>
    <w:rsid w:val="00AF7117"/>
    <w:rsid w:val="00B02D74"/>
    <w:rsid w:val="00B03563"/>
    <w:rsid w:val="00B04975"/>
    <w:rsid w:val="00B127EC"/>
    <w:rsid w:val="00B1602B"/>
    <w:rsid w:val="00B17F5D"/>
    <w:rsid w:val="00B20656"/>
    <w:rsid w:val="00B24807"/>
    <w:rsid w:val="00B2725D"/>
    <w:rsid w:val="00B31D37"/>
    <w:rsid w:val="00B415AC"/>
    <w:rsid w:val="00B44F8E"/>
    <w:rsid w:val="00B4521C"/>
    <w:rsid w:val="00B47304"/>
    <w:rsid w:val="00B5316B"/>
    <w:rsid w:val="00B5348E"/>
    <w:rsid w:val="00B54449"/>
    <w:rsid w:val="00B55F1F"/>
    <w:rsid w:val="00B57CB2"/>
    <w:rsid w:val="00B61527"/>
    <w:rsid w:val="00B668EB"/>
    <w:rsid w:val="00B71510"/>
    <w:rsid w:val="00B80126"/>
    <w:rsid w:val="00B827C5"/>
    <w:rsid w:val="00B82A24"/>
    <w:rsid w:val="00B8331A"/>
    <w:rsid w:val="00B83C5B"/>
    <w:rsid w:val="00B83ECD"/>
    <w:rsid w:val="00B84686"/>
    <w:rsid w:val="00B84C38"/>
    <w:rsid w:val="00B85482"/>
    <w:rsid w:val="00B9139A"/>
    <w:rsid w:val="00B94636"/>
    <w:rsid w:val="00B955E9"/>
    <w:rsid w:val="00B9583D"/>
    <w:rsid w:val="00BA5DEF"/>
    <w:rsid w:val="00BB117F"/>
    <w:rsid w:val="00BB31B3"/>
    <w:rsid w:val="00BC20F7"/>
    <w:rsid w:val="00BC6D06"/>
    <w:rsid w:val="00BD5552"/>
    <w:rsid w:val="00BE2000"/>
    <w:rsid w:val="00BE4112"/>
    <w:rsid w:val="00BE60B7"/>
    <w:rsid w:val="00BE6258"/>
    <w:rsid w:val="00BF7525"/>
    <w:rsid w:val="00C0671D"/>
    <w:rsid w:val="00C219E7"/>
    <w:rsid w:val="00C2247B"/>
    <w:rsid w:val="00C2596D"/>
    <w:rsid w:val="00C304BD"/>
    <w:rsid w:val="00C30BCF"/>
    <w:rsid w:val="00C350F6"/>
    <w:rsid w:val="00C4158A"/>
    <w:rsid w:val="00C44C3C"/>
    <w:rsid w:val="00C459A4"/>
    <w:rsid w:val="00C46707"/>
    <w:rsid w:val="00C530FD"/>
    <w:rsid w:val="00C535CB"/>
    <w:rsid w:val="00C540A3"/>
    <w:rsid w:val="00C56C9B"/>
    <w:rsid w:val="00C610B9"/>
    <w:rsid w:val="00C63C03"/>
    <w:rsid w:val="00C6592D"/>
    <w:rsid w:val="00C70F70"/>
    <w:rsid w:val="00C73A51"/>
    <w:rsid w:val="00C73DAB"/>
    <w:rsid w:val="00C76055"/>
    <w:rsid w:val="00C80D5F"/>
    <w:rsid w:val="00C8188E"/>
    <w:rsid w:val="00C82552"/>
    <w:rsid w:val="00C837DD"/>
    <w:rsid w:val="00C90455"/>
    <w:rsid w:val="00C91B6D"/>
    <w:rsid w:val="00CA5997"/>
    <w:rsid w:val="00CB4A9C"/>
    <w:rsid w:val="00CC0188"/>
    <w:rsid w:val="00CC6BAB"/>
    <w:rsid w:val="00CD0513"/>
    <w:rsid w:val="00CD4A26"/>
    <w:rsid w:val="00CE0322"/>
    <w:rsid w:val="00CE2816"/>
    <w:rsid w:val="00CE296D"/>
    <w:rsid w:val="00CF2BA9"/>
    <w:rsid w:val="00CF4DD3"/>
    <w:rsid w:val="00CF66B9"/>
    <w:rsid w:val="00D04292"/>
    <w:rsid w:val="00D11629"/>
    <w:rsid w:val="00D14F7F"/>
    <w:rsid w:val="00D16E7A"/>
    <w:rsid w:val="00D20D7D"/>
    <w:rsid w:val="00D22BC4"/>
    <w:rsid w:val="00D25FAB"/>
    <w:rsid w:val="00D3090F"/>
    <w:rsid w:val="00D3530D"/>
    <w:rsid w:val="00D4017F"/>
    <w:rsid w:val="00D469E3"/>
    <w:rsid w:val="00D513C5"/>
    <w:rsid w:val="00D55451"/>
    <w:rsid w:val="00D622EC"/>
    <w:rsid w:val="00D654F8"/>
    <w:rsid w:val="00D66326"/>
    <w:rsid w:val="00D67E96"/>
    <w:rsid w:val="00D706D0"/>
    <w:rsid w:val="00D70D2E"/>
    <w:rsid w:val="00D71FA9"/>
    <w:rsid w:val="00D82440"/>
    <w:rsid w:val="00D85BA2"/>
    <w:rsid w:val="00D86774"/>
    <w:rsid w:val="00D8782E"/>
    <w:rsid w:val="00D9226D"/>
    <w:rsid w:val="00D97CF9"/>
    <w:rsid w:val="00DA07FB"/>
    <w:rsid w:val="00DA10C0"/>
    <w:rsid w:val="00DA374B"/>
    <w:rsid w:val="00DB24CB"/>
    <w:rsid w:val="00DB554E"/>
    <w:rsid w:val="00DC027B"/>
    <w:rsid w:val="00DC1D61"/>
    <w:rsid w:val="00DC2398"/>
    <w:rsid w:val="00DD1301"/>
    <w:rsid w:val="00DD3BC5"/>
    <w:rsid w:val="00DE3C72"/>
    <w:rsid w:val="00DE4433"/>
    <w:rsid w:val="00DE4452"/>
    <w:rsid w:val="00DF0EAD"/>
    <w:rsid w:val="00DF5304"/>
    <w:rsid w:val="00DF5557"/>
    <w:rsid w:val="00DF5E09"/>
    <w:rsid w:val="00E01F1F"/>
    <w:rsid w:val="00E02E55"/>
    <w:rsid w:val="00E04BE3"/>
    <w:rsid w:val="00E07A1B"/>
    <w:rsid w:val="00E07B91"/>
    <w:rsid w:val="00E10E92"/>
    <w:rsid w:val="00E110D4"/>
    <w:rsid w:val="00E11A3A"/>
    <w:rsid w:val="00E13E44"/>
    <w:rsid w:val="00E2105B"/>
    <w:rsid w:val="00E22C39"/>
    <w:rsid w:val="00E25FA8"/>
    <w:rsid w:val="00E26362"/>
    <w:rsid w:val="00E2683E"/>
    <w:rsid w:val="00E336A1"/>
    <w:rsid w:val="00E412B6"/>
    <w:rsid w:val="00E44953"/>
    <w:rsid w:val="00E51800"/>
    <w:rsid w:val="00E55EBD"/>
    <w:rsid w:val="00E57977"/>
    <w:rsid w:val="00E6095A"/>
    <w:rsid w:val="00E655AD"/>
    <w:rsid w:val="00E65E86"/>
    <w:rsid w:val="00E662C5"/>
    <w:rsid w:val="00E7088D"/>
    <w:rsid w:val="00E70DDE"/>
    <w:rsid w:val="00E70FE9"/>
    <w:rsid w:val="00E72F1D"/>
    <w:rsid w:val="00E731E1"/>
    <w:rsid w:val="00E757C3"/>
    <w:rsid w:val="00E76E73"/>
    <w:rsid w:val="00E772F5"/>
    <w:rsid w:val="00E77B58"/>
    <w:rsid w:val="00E8280A"/>
    <w:rsid w:val="00E91B44"/>
    <w:rsid w:val="00E929D2"/>
    <w:rsid w:val="00E92D8B"/>
    <w:rsid w:val="00E93526"/>
    <w:rsid w:val="00E94F4F"/>
    <w:rsid w:val="00EA01F8"/>
    <w:rsid w:val="00EA3533"/>
    <w:rsid w:val="00EA3C7A"/>
    <w:rsid w:val="00EA3E7E"/>
    <w:rsid w:val="00EA4586"/>
    <w:rsid w:val="00EA5A33"/>
    <w:rsid w:val="00EA77D8"/>
    <w:rsid w:val="00EB0EC8"/>
    <w:rsid w:val="00EB5553"/>
    <w:rsid w:val="00EC4B97"/>
    <w:rsid w:val="00EC504F"/>
    <w:rsid w:val="00EC76C2"/>
    <w:rsid w:val="00ED1731"/>
    <w:rsid w:val="00ED316F"/>
    <w:rsid w:val="00ED6477"/>
    <w:rsid w:val="00EE224B"/>
    <w:rsid w:val="00EF00A7"/>
    <w:rsid w:val="00EF24C3"/>
    <w:rsid w:val="00F0774B"/>
    <w:rsid w:val="00F109E6"/>
    <w:rsid w:val="00F144A4"/>
    <w:rsid w:val="00F21135"/>
    <w:rsid w:val="00F2493C"/>
    <w:rsid w:val="00F3498E"/>
    <w:rsid w:val="00F36DDC"/>
    <w:rsid w:val="00F37492"/>
    <w:rsid w:val="00F37C63"/>
    <w:rsid w:val="00F40B1A"/>
    <w:rsid w:val="00F46D0F"/>
    <w:rsid w:val="00F46E00"/>
    <w:rsid w:val="00F471FA"/>
    <w:rsid w:val="00F476D0"/>
    <w:rsid w:val="00F47CC2"/>
    <w:rsid w:val="00F52CD2"/>
    <w:rsid w:val="00F61A95"/>
    <w:rsid w:val="00F64767"/>
    <w:rsid w:val="00F64939"/>
    <w:rsid w:val="00F72C80"/>
    <w:rsid w:val="00F743FE"/>
    <w:rsid w:val="00F757AF"/>
    <w:rsid w:val="00F80174"/>
    <w:rsid w:val="00F83DE1"/>
    <w:rsid w:val="00F85844"/>
    <w:rsid w:val="00F86AF8"/>
    <w:rsid w:val="00F90E2E"/>
    <w:rsid w:val="00FA086B"/>
    <w:rsid w:val="00FA1951"/>
    <w:rsid w:val="00FA2A15"/>
    <w:rsid w:val="00FA3AB0"/>
    <w:rsid w:val="00FB0B7D"/>
    <w:rsid w:val="00FB2E84"/>
    <w:rsid w:val="00FC11B7"/>
    <w:rsid w:val="00FC1DCD"/>
    <w:rsid w:val="00FC2A47"/>
    <w:rsid w:val="00FC7373"/>
    <w:rsid w:val="00FC7543"/>
    <w:rsid w:val="00FD5498"/>
    <w:rsid w:val="00FD5AA9"/>
    <w:rsid w:val="00FE2168"/>
    <w:rsid w:val="00FE5C82"/>
    <w:rsid w:val="00FE77AD"/>
    <w:rsid w:val="00FF1EB2"/>
    <w:rsid w:val="00FF6F7B"/>
    <w:rsid w:val="0BD02C9B"/>
    <w:rsid w:val="11E9EAD9"/>
    <w:rsid w:val="33303CFB"/>
    <w:rsid w:val="53D5D8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7"/>
    <o:shapelayout v:ext="edit">
      <o:idmap v:ext="edit" data="1"/>
    </o:shapelayout>
  </w:shapeDefaults>
  <w:decimalSymbol w:val="."/>
  <w:listSeparator w:val=","/>
  <w14:docId w14:val="0AA2358C"/>
  <w14:defaultImageDpi w14:val="330"/>
  <w15:docId w15:val="{B1BBDDFE-3BD9-4BF9-83A3-EA6F71D10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46E00"/>
    <w:pPr>
      <w:spacing w:after="120"/>
      <w:ind w:left="180"/>
    </w:pPr>
    <w:rPr>
      <w:rFonts w:ascii="Segoe Pro" w:hAnsi="Segoe Pro"/>
      <w:color w:val="000000" w:themeColor="text1"/>
      <w:sz w:val="22"/>
    </w:rPr>
  </w:style>
  <w:style w:type="paragraph" w:styleId="Heading1">
    <w:name w:val="heading 1"/>
    <w:basedOn w:val="Normal"/>
    <w:next w:val="Normal"/>
    <w:link w:val="Heading1Char"/>
    <w:uiPriority w:val="9"/>
    <w:qFormat/>
    <w:rsid w:val="00BB31B3"/>
    <w:pPr>
      <w:keepNext/>
      <w:numPr>
        <w:numId w:val="44"/>
      </w:numPr>
      <w:outlineLvl w:val="0"/>
    </w:pPr>
    <w:rPr>
      <w:rFonts w:ascii="Segoe Pro Display" w:eastAsiaTheme="majorEastAsia" w:hAnsi="Segoe Pro Display" w:cstheme="majorBidi"/>
      <w:color w:val="1F3864" w:themeColor="accent5" w:themeShade="80"/>
      <w:sz w:val="32"/>
      <w:szCs w:val="32"/>
    </w:rPr>
  </w:style>
  <w:style w:type="paragraph" w:styleId="Heading2">
    <w:name w:val="heading 2"/>
    <w:basedOn w:val="Normal"/>
    <w:next w:val="Normal"/>
    <w:link w:val="Heading2Char"/>
    <w:uiPriority w:val="9"/>
    <w:unhideWhenUsed/>
    <w:qFormat/>
    <w:rsid w:val="00F46E00"/>
    <w:pPr>
      <w:keepNext/>
      <w:numPr>
        <w:ilvl w:val="1"/>
        <w:numId w:val="44"/>
      </w:numPr>
      <w:outlineLvl w:val="1"/>
    </w:pPr>
    <w:rPr>
      <w:color w:val="1F3864" w:themeColor="accent5" w:themeShade="80"/>
      <w:sz w:val="28"/>
      <w:szCs w:val="18"/>
    </w:rPr>
  </w:style>
  <w:style w:type="paragraph" w:styleId="Heading3">
    <w:name w:val="heading 3"/>
    <w:basedOn w:val="Normal"/>
    <w:next w:val="Normal"/>
    <w:link w:val="Heading3Char"/>
    <w:uiPriority w:val="9"/>
    <w:unhideWhenUsed/>
    <w:qFormat/>
    <w:rsid w:val="00F109E6"/>
    <w:pPr>
      <w:keepNext/>
      <w:ind w:left="540"/>
      <w:outlineLvl w:val="2"/>
    </w:pPr>
    <w:rPr>
      <w:color w:val="1F3864" w:themeColor="accent5" w:themeShade="80"/>
      <w:sz w:val="24"/>
      <w:szCs w:val="18"/>
    </w:rPr>
  </w:style>
  <w:style w:type="paragraph" w:styleId="Heading4">
    <w:name w:val="heading 4"/>
    <w:basedOn w:val="Normal"/>
    <w:next w:val="Normal"/>
    <w:link w:val="Heading4Char"/>
    <w:uiPriority w:val="9"/>
    <w:unhideWhenUsed/>
    <w:rsid w:val="00850154"/>
    <w:pPr>
      <w:spacing w:after="0"/>
      <w:outlineLvl w:val="3"/>
    </w:pPr>
    <w:rPr>
      <w:rFonts w:ascii="Segoe Pro Semibold" w:hAnsi="Segoe Pro Semibold"/>
      <w:color w:val="5C2D91"/>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04F67"/>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7F6B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B31B3"/>
    <w:rPr>
      <w:rFonts w:ascii="Segoe Pro Display" w:eastAsiaTheme="majorEastAsia" w:hAnsi="Segoe Pro Display" w:cstheme="majorBidi"/>
      <w:color w:val="1F3864" w:themeColor="accent5" w:themeShade="80"/>
      <w:sz w:val="32"/>
      <w:szCs w:val="32"/>
    </w:rPr>
  </w:style>
  <w:style w:type="character" w:styleId="Hyperlink">
    <w:name w:val="Hyperlink"/>
    <w:basedOn w:val="DefaultParagraphFont"/>
    <w:uiPriority w:val="99"/>
    <w:unhideWhenUsed/>
    <w:rsid w:val="000F31FB"/>
    <w:rPr>
      <w:color w:val="2F5496" w:themeColor="accent5" w:themeShade="BF"/>
      <w:u w:val="single"/>
    </w:rPr>
  </w:style>
  <w:style w:type="paragraph" w:styleId="Title">
    <w:name w:val="Title"/>
    <w:basedOn w:val="Normal"/>
    <w:next w:val="Normal"/>
    <w:link w:val="TitleChar"/>
    <w:uiPriority w:val="10"/>
    <w:qFormat/>
    <w:rsid w:val="007042E6"/>
    <w:pPr>
      <w:spacing w:after="0"/>
      <w:contextualSpacing/>
    </w:pPr>
    <w:rPr>
      <w:rFonts w:ascii="Segoe Pro Light" w:eastAsiaTheme="majorEastAsia" w:hAnsi="Segoe Pro Light" w:cstheme="majorBidi"/>
      <w:color w:val="FFFFFF" w:themeColor="background1"/>
      <w:kern w:val="28"/>
      <w:sz w:val="40"/>
      <w:szCs w:val="40"/>
    </w:rPr>
  </w:style>
  <w:style w:type="character" w:customStyle="1" w:styleId="TitleChar">
    <w:name w:val="Title Char"/>
    <w:basedOn w:val="DefaultParagraphFont"/>
    <w:link w:val="Title"/>
    <w:uiPriority w:val="10"/>
    <w:rsid w:val="007042E6"/>
    <w:rPr>
      <w:rFonts w:ascii="Segoe Pro Light" w:eastAsiaTheme="majorEastAsia" w:hAnsi="Segoe Pro Light" w:cstheme="majorBidi"/>
      <w:color w:val="FFFFFF" w:themeColor="background1"/>
      <w:kern w:val="28"/>
      <w:sz w:val="40"/>
      <w:szCs w:val="40"/>
    </w:rPr>
  </w:style>
  <w:style w:type="paragraph" w:styleId="Subtitle">
    <w:name w:val="Subtitle"/>
    <w:basedOn w:val="Normal"/>
    <w:next w:val="Normal"/>
    <w:link w:val="SubtitleChar"/>
    <w:uiPriority w:val="11"/>
    <w:qFormat/>
    <w:rsid w:val="007042E6"/>
    <w:rPr>
      <w:rFonts w:ascii="Segoe Pro Semibold" w:hAnsi="Segoe Pro Semibold"/>
      <w:color w:val="FFFFFF" w:themeColor="background1"/>
      <w:szCs w:val="22"/>
    </w:rPr>
  </w:style>
  <w:style w:type="character" w:customStyle="1" w:styleId="SubtitleChar">
    <w:name w:val="Subtitle Char"/>
    <w:basedOn w:val="DefaultParagraphFont"/>
    <w:link w:val="Subtitle"/>
    <w:uiPriority w:val="11"/>
    <w:rsid w:val="007042E6"/>
    <w:rPr>
      <w:rFonts w:ascii="Segoe Pro Semibold" w:hAnsi="Segoe Pro Semibold"/>
      <w:color w:val="FFFFFF" w:themeColor="background1"/>
      <w:sz w:val="22"/>
      <w:szCs w:val="22"/>
    </w:rPr>
  </w:style>
  <w:style w:type="character" w:customStyle="1" w:styleId="Heading2Char">
    <w:name w:val="Heading 2 Char"/>
    <w:basedOn w:val="DefaultParagraphFont"/>
    <w:link w:val="Heading2"/>
    <w:uiPriority w:val="9"/>
    <w:rsid w:val="00F46E00"/>
    <w:rPr>
      <w:rFonts w:ascii="Segoe Pro" w:hAnsi="Segoe Pro"/>
      <w:color w:val="1F3864" w:themeColor="accent5" w:themeShade="80"/>
      <w:sz w:val="28"/>
      <w:szCs w:val="18"/>
    </w:rPr>
  </w:style>
  <w:style w:type="paragraph" w:customStyle="1" w:styleId="Description">
    <w:name w:val="Description"/>
    <w:basedOn w:val="Heading3"/>
    <w:rsid w:val="008D481A"/>
    <w:pPr>
      <w:spacing w:before="160"/>
    </w:pPr>
    <w:rPr>
      <w:i/>
      <w:sz w:val="16"/>
    </w:rPr>
  </w:style>
  <w:style w:type="paragraph" w:styleId="ListParagraph">
    <w:name w:val="List Paragraph"/>
    <w:basedOn w:val="Normal"/>
    <w:uiPriority w:val="34"/>
    <w:qFormat/>
    <w:rsid w:val="00553585"/>
    <w:pPr>
      <w:numPr>
        <w:numId w:val="19"/>
      </w:numPr>
      <w:spacing w:after="0"/>
    </w:pPr>
    <w:rPr>
      <w:szCs w:val="16"/>
    </w:rPr>
  </w:style>
  <w:style w:type="character" w:customStyle="1" w:styleId="Heading3Char">
    <w:name w:val="Heading 3 Char"/>
    <w:basedOn w:val="DefaultParagraphFont"/>
    <w:link w:val="Heading3"/>
    <w:uiPriority w:val="9"/>
    <w:rsid w:val="00F109E6"/>
    <w:rPr>
      <w:rFonts w:ascii="Segoe Pro" w:hAnsi="Segoe Pro"/>
      <w:color w:val="1F3864" w:themeColor="accent5" w:themeShade="80"/>
      <w:szCs w:val="18"/>
    </w:rPr>
  </w:style>
  <w:style w:type="character" w:customStyle="1" w:styleId="Heading4Char">
    <w:name w:val="Heading 4 Char"/>
    <w:basedOn w:val="DefaultParagraphFont"/>
    <w:link w:val="Heading4"/>
    <w:uiPriority w:val="9"/>
    <w:rsid w:val="00850154"/>
    <w:rPr>
      <w:rFonts w:ascii="Segoe Pro Semibold" w:hAnsi="Segoe Pro Semibold"/>
      <w:color w:val="5C2D91"/>
      <w:sz w:val="18"/>
      <w:szCs w:val="18"/>
    </w:rPr>
  </w:style>
  <w:style w:type="paragraph" w:customStyle="1" w:styleId="Sidebar">
    <w:name w:val="Sidebar"/>
    <w:basedOn w:val="Normal"/>
    <w:qFormat/>
    <w:rsid w:val="008D481A"/>
    <w:pPr>
      <w:spacing w:after="0"/>
    </w:pPr>
    <w:rPr>
      <w:sz w:val="16"/>
      <w:szCs w:val="16"/>
    </w:rPr>
  </w:style>
  <w:style w:type="paragraph" w:customStyle="1" w:styleId="Intro">
    <w:name w:val="Intro"/>
    <w:basedOn w:val="Normal"/>
    <w:qFormat/>
    <w:rsid w:val="00096F5C"/>
    <w:pPr>
      <w:spacing w:line="264" w:lineRule="auto"/>
    </w:pPr>
    <w:rPr>
      <w:rFonts w:ascii="Segoe Pro Light" w:hAnsi="Segoe Pro Light"/>
      <w:noProof/>
      <w:sz w:val="24"/>
      <w:szCs w:val="28"/>
    </w:rPr>
  </w:style>
  <w:style w:type="paragraph" w:customStyle="1" w:styleId="AuthorGuidance">
    <w:name w:val="Author Guidance"/>
    <w:basedOn w:val="ListParagraph"/>
    <w:qFormat/>
    <w:rsid w:val="001932F6"/>
    <w:pPr>
      <w:numPr>
        <w:numId w:val="0"/>
      </w:numPr>
      <w:ind w:left="180"/>
    </w:pPr>
    <w:rPr>
      <w:i/>
      <w:color w:val="FF0000"/>
    </w:rPr>
  </w:style>
  <w:style w:type="paragraph" w:customStyle="1" w:styleId="SidebarHeading">
    <w:name w:val="Sidebar Heading"/>
    <w:basedOn w:val="Sidebar"/>
    <w:rsid w:val="008D481A"/>
    <w:rPr>
      <w:rFonts w:ascii="Segoe Pro Semibold" w:hAnsi="Segoe Pro Semibold"/>
      <w:color w:val="48197E"/>
    </w:rPr>
  </w:style>
  <w:style w:type="paragraph" w:styleId="Header">
    <w:name w:val="header"/>
    <w:basedOn w:val="Normal"/>
    <w:link w:val="HeaderChar"/>
    <w:uiPriority w:val="99"/>
    <w:unhideWhenUsed/>
    <w:rsid w:val="002D6809"/>
    <w:pPr>
      <w:tabs>
        <w:tab w:val="center" w:pos="4680"/>
        <w:tab w:val="right" w:pos="9360"/>
      </w:tabs>
      <w:spacing w:after="0"/>
    </w:pPr>
  </w:style>
  <w:style w:type="character" w:customStyle="1" w:styleId="HeaderChar">
    <w:name w:val="Header Char"/>
    <w:basedOn w:val="DefaultParagraphFont"/>
    <w:link w:val="Header"/>
    <w:uiPriority w:val="99"/>
    <w:rsid w:val="002D6809"/>
    <w:rPr>
      <w:rFonts w:ascii="Segoe Pro" w:hAnsi="Segoe Pro"/>
      <w:sz w:val="18"/>
    </w:rPr>
  </w:style>
  <w:style w:type="paragraph" w:styleId="Footer">
    <w:name w:val="footer"/>
    <w:basedOn w:val="Normal"/>
    <w:link w:val="FooterChar"/>
    <w:uiPriority w:val="99"/>
    <w:unhideWhenUsed/>
    <w:rsid w:val="002D6809"/>
    <w:pPr>
      <w:tabs>
        <w:tab w:val="center" w:pos="4680"/>
        <w:tab w:val="right" w:pos="9360"/>
      </w:tabs>
      <w:spacing w:after="0"/>
    </w:pPr>
  </w:style>
  <w:style w:type="character" w:customStyle="1" w:styleId="FooterChar">
    <w:name w:val="Footer Char"/>
    <w:basedOn w:val="DefaultParagraphFont"/>
    <w:link w:val="Footer"/>
    <w:uiPriority w:val="99"/>
    <w:rsid w:val="002D6809"/>
    <w:rPr>
      <w:rFonts w:ascii="Segoe Pro" w:hAnsi="Segoe Pro"/>
      <w:sz w:val="18"/>
    </w:rPr>
  </w:style>
  <w:style w:type="paragraph" w:customStyle="1" w:styleId="SidebarQuote">
    <w:name w:val="Sidebar Quote"/>
    <w:basedOn w:val="Intro"/>
    <w:rsid w:val="008D481A"/>
    <w:pPr>
      <w:spacing w:after="240"/>
    </w:pPr>
    <w:rPr>
      <w:rFonts w:ascii="Segoe Pro" w:hAnsi="Segoe Pro"/>
      <w:color w:val="48197E"/>
      <w:szCs w:val="18"/>
    </w:rPr>
  </w:style>
  <w:style w:type="paragraph" w:customStyle="1" w:styleId="Numbered">
    <w:name w:val="Numbered"/>
    <w:basedOn w:val="ListParagraph"/>
    <w:qFormat/>
    <w:rsid w:val="00F40B1A"/>
    <w:pPr>
      <w:numPr>
        <w:numId w:val="1"/>
      </w:numPr>
      <w:spacing w:before="120"/>
    </w:pPr>
    <w:rPr>
      <w:sz w:val="18"/>
      <w:szCs w:val="18"/>
    </w:rPr>
  </w:style>
  <w:style w:type="paragraph" w:customStyle="1" w:styleId="NestedBullets">
    <w:name w:val="Nested Bullets"/>
    <w:basedOn w:val="Numbered"/>
    <w:qFormat/>
    <w:rsid w:val="00D66326"/>
    <w:pPr>
      <w:numPr>
        <w:numId w:val="2"/>
      </w:numPr>
      <w:spacing w:after="120"/>
      <w:contextualSpacing/>
    </w:pPr>
  </w:style>
  <w:style w:type="paragraph" w:customStyle="1" w:styleId="Bullets">
    <w:name w:val="Bullets"/>
    <w:basedOn w:val="ListParagraph"/>
    <w:qFormat/>
    <w:rsid w:val="00D66326"/>
    <w:pPr>
      <w:numPr>
        <w:numId w:val="3"/>
      </w:numPr>
      <w:spacing w:after="60"/>
    </w:pPr>
    <w:rPr>
      <w:sz w:val="18"/>
      <w:szCs w:val="18"/>
    </w:rPr>
  </w:style>
  <w:style w:type="paragraph" w:styleId="Date">
    <w:name w:val="Date"/>
    <w:basedOn w:val="Normal"/>
    <w:next w:val="Normal"/>
    <w:link w:val="DateChar"/>
    <w:uiPriority w:val="99"/>
    <w:unhideWhenUsed/>
    <w:rsid w:val="00C219E7"/>
    <w:pPr>
      <w:spacing w:after="240"/>
    </w:pPr>
    <w:rPr>
      <w:i/>
      <w:color w:val="008272"/>
    </w:rPr>
  </w:style>
  <w:style w:type="character" w:customStyle="1" w:styleId="DateChar">
    <w:name w:val="Date Char"/>
    <w:basedOn w:val="DefaultParagraphFont"/>
    <w:link w:val="Date"/>
    <w:uiPriority w:val="99"/>
    <w:rsid w:val="00C219E7"/>
    <w:rPr>
      <w:rFonts w:ascii="Segoe Pro" w:hAnsi="Segoe Pro"/>
      <w:i/>
      <w:color w:val="008272"/>
      <w:sz w:val="18"/>
    </w:rPr>
  </w:style>
  <w:style w:type="paragraph" w:customStyle="1" w:styleId="Bullet2">
    <w:name w:val="Bullet 2"/>
    <w:basedOn w:val="Numbered"/>
    <w:qFormat/>
    <w:rsid w:val="00827BAF"/>
    <w:pPr>
      <w:numPr>
        <w:numId w:val="6"/>
      </w:numPr>
      <w:spacing w:after="120"/>
      <w:ind w:left="720"/>
      <w:contextualSpacing/>
    </w:pPr>
  </w:style>
  <w:style w:type="paragraph" w:customStyle="1" w:styleId="Bullet1">
    <w:name w:val="Bullet 1"/>
    <w:basedOn w:val="ListParagraph"/>
    <w:qFormat/>
    <w:rsid w:val="00F2493C"/>
    <w:pPr>
      <w:numPr>
        <w:numId w:val="4"/>
      </w:numPr>
      <w:spacing w:after="60"/>
      <w:ind w:left="360"/>
    </w:pPr>
    <w:rPr>
      <w:sz w:val="18"/>
      <w:szCs w:val="18"/>
    </w:rPr>
  </w:style>
  <w:style w:type="paragraph" w:customStyle="1" w:styleId="Bullet1spaceafter">
    <w:name w:val="Bullet 1 space after"/>
    <w:basedOn w:val="Bullet1"/>
    <w:qFormat/>
    <w:rsid w:val="00F2493C"/>
    <w:pPr>
      <w:numPr>
        <w:numId w:val="5"/>
      </w:numPr>
      <w:spacing w:after="160"/>
      <w:ind w:left="360"/>
    </w:pPr>
  </w:style>
  <w:style w:type="paragraph" w:customStyle="1" w:styleId="Note">
    <w:name w:val="Note"/>
    <w:basedOn w:val="Normal"/>
    <w:next w:val="Normal"/>
    <w:link w:val="NoteChar"/>
    <w:qFormat/>
    <w:rsid w:val="00DC2398"/>
    <w:pPr>
      <w:spacing w:before="120"/>
      <w:ind w:left="360" w:right="720"/>
    </w:pPr>
    <w:rPr>
      <w:i/>
      <w:color w:val="1F3864" w:themeColor="accent5" w:themeShade="80"/>
      <w:szCs w:val="18"/>
    </w:rPr>
  </w:style>
  <w:style w:type="character" w:customStyle="1" w:styleId="NoteChar">
    <w:name w:val="Note Char"/>
    <w:basedOn w:val="DefaultParagraphFont"/>
    <w:link w:val="Note"/>
    <w:rsid w:val="00DC2398"/>
    <w:rPr>
      <w:rFonts w:ascii="Segoe Pro" w:hAnsi="Segoe Pro"/>
      <w:i/>
      <w:color w:val="1F3864" w:themeColor="accent5" w:themeShade="80"/>
      <w:sz w:val="18"/>
      <w:szCs w:val="18"/>
    </w:rPr>
  </w:style>
  <w:style w:type="paragraph" w:customStyle="1" w:styleId="Tip">
    <w:name w:val="Tip"/>
    <w:basedOn w:val="Note"/>
    <w:qFormat/>
    <w:rsid w:val="00904296"/>
    <w:pPr>
      <w:ind w:left="720" w:right="0" w:hanging="360"/>
    </w:pPr>
    <w:rPr>
      <w:i w:val="0"/>
    </w:rPr>
  </w:style>
  <w:style w:type="paragraph" w:customStyle="1" w:styleId="Numberedlistparagraph">
    <w:name w:val="Numbered list paragraph"/>
    <w:basedOn w:val="Numbered"/>
    <w:qFormat/>
    <w:rsid w:val="00F52CD2"/>
    <w:pPr>
      <w:numPr>
        <w:numId w:val="0"/>
      </w:numPr>
      <w:spacing w:after="120"/>
      <w:ind w:left="360"/>
    </w:pPr>
  </w:style>
  <w:style w:type="character" w:styleId="CommentReference">
    <w:name w:val="annotation reference"/>
    <w:basedOn w:val="DefaultParagraphFont"/>
    <w:uiPriority w:val="99"/>
    <w:unhideWhenUsed/>
    <w:rsid w:val="003E0832"/>
    <w:rPr>
      <w:sz w:val="16"/>
      <w:szCs w:val="16"/>
    </w:rPr>
  </w:style>
  <w:style w:type="paragraph" w:styleId="CommentText">
    <w:name w:val="annotation text"/>
    <w:basedOn w:val="Normal"/>
    <w:link w:val="CommentTextChar"/>
    <w:uiPriority w:val="99"/>
    <w:unhideWhenUsed/>
    <w:rsid w:val="003E0832"/>
    <w:rPr>
      <w:sz w:val="20"/>
      <w:szCs w:val="20"/>
    </w:rPr>
  </w:style>
  <w:style w:type="character" w:customStyle="1" w:styleId="CommentTextChar">
    <w:name w:val="Comment Text Char"/>
    <w:basedOn w:val="DefaultParagraphFont"/>
    <w:link w:val="CommentText"/>
    <w:uiPriority w:val="99"/>
    <w:rsid w:val="003E0832"/>
    <w:rPr>
      <w:rFonts w:ascii="Segoe Pro" w:hAnsi="Segoe Pro"/>
      <w:color w:val="595959"/>
      <w:sz w:val="20"/>
      <w:szCs w:val="20"/>
    </w:rPr>
  </w:style>
  <w:style w:type="paragraph" w:styleId="CommentSubject">
    <w:name w:val="annotation subject"/>
    <w:basedOn w:val="CommentText"/>
    <w:next w:val="CommentText"/>
    <w:link w:val="CommentSubjectChar"/>
    <w:uiPriority w:val="99"/>
    <w:semiHidden/>
    <w:unhideWhenUsed/>
    <w:rsid w:val="003E0832"/>
    <w:rPr>
      <w:b/>
      <w:bCs/>
    </w:rPr>
  </w:style>
  <w:style w:type="character" w:customStyle="1" w:styleId="CommentSubjectChar">
    <w:name w:val="Comment Subject Char"/>
    <w:basedOn w:val="CommentTextChar"/>
    <w:link w:val="CommentSubject"/>
    <w:uiPriority w:val="99"/>
    <w:semiHidden/>
    <w:rsid w:val="003E0832"/>
    <w:rPr>
      <w:rFonts w:ascii="Segoe Pro" w:hAnsi="Segoe Pro"/>
      <w:b/>
      <w:bCs/>
      <w:color w:val="595959"/>
      <w:sz w:val="20"/>
      <w:szCs w:val="20"/>
    </w:rPr>
  </w:style>
  <w:style w:type="paragraph" w:styleId="BalloonText">
    <w:name w:val="Balloon Text"/>
    <w:basedOn w:val="Normal"/>
    <w:link w:val="BalloonTextChar"/>
    <w:uiPriority w:val="99"/>
    <w:semiHidden/>
    <w:unhideWhenUsed/>
    <w:rsid w:val="003E0832"/>
    <w:pPr>
      <w:spacing w:after="0"/>
    </w:pPr>
    <w:rPr>
      <w:rFonts w:ascii="Segoe UI" w:hAnsi="Segoe UI" w:cs="Segoe UI"/>
      <w:szCs w:val="18"/>
    </w:rPr>
  </w:style>
  <w:style w:type="character" w:customStyle="1" w:styleId="BalloonTextChar">
    <w:name w:val="Balloon Text Char"/>
    <w:basedOn w:val="DefaultParagraphFont"/>
    <w:link w:val="BalloonText"/>
    <w:uiPriority w:val="99"/>
    <w:semiHidden/>
    <w:rsid w:val="003E0832"/>
    <w:rPr>
      <w:rFonts w:ascii="Segoe UI" w:hAnsi="Segoe UI" w:cs="Segoe UI"/>
      <w:color w:val="595959"/>
      <w:sz w:val="18"/>
      <w:szCs w:val="18"/>
    </w:rPr>
  </w:style>
  <w:style w:type="paragraph" w:customStyle="1" w:styleId="Captionortabletitle">
    <w:name w:val="Caption or table title"/>
    <w:basedOn w:val="Normal"/>
    <w:qFormat/>
    <w:rsid w:val="006013A9"/>
    <w:rPr>
      <w:rFonts w:ascii="Segoe Pro Display" w:hAnsi="Segoe Pro Display"/>
      <w:i/>
      <w:color w:val="2F5496" w:themeColor="accent5" w:themeShade="BF"/>
    </w:rPr>
  </w:style>
  <w:style w:type="paragraph" w:customStyle="1" w:styleId="TAPHeading1">
    <w:name w:val="TAP Heading 1"/>
    <w:basedOn w:val="Normal"/>
    <w:next w:val="Normal"/>
    <w:qFormat/>
    <w:rsid w:val="00B127EC"/>
    <w:pPr>
      <w:widowControl w:val="0"/>
      <w:spacing w:after="360"/>
      <w:ind w:right="1987"/>
      <w:outlineLvl w:val="0"/>
    </w:pPr>
    <w:rPr>
      <w:rFonts w:ascii="Segoe UI Light" w:hAnsi="Segoe UI Light"/>
      <w:color w:val="00B0F0"/>
      <w:sz w:val="48"/>
      <w:szCs w:val="48"/>
    </w:rPr>
  </w:style>
  <w:style w:type="paragraph" w:customStyle="1" w:styleId="TAPNumberedProcedure1">
    <w:name w:val="TAP Numbered Procedure 1"/>
    <w:basedOn w:val="Normal"/>
    <w:qFormat/>
    <w:rsid w:val="00F46E00"/>
    <w:pPr>
      <w:widowControl w:val="0"/>
      <w:numPr>
        <w:numId w:val="7"/>
      </w:numPr>
      <w:spacing w:after="0"/>
      <w:ind w:right="1987"/>
    </w:pPr>
    <w:rPr>
      <w:color w:val="auto"/>
      <w:szCs w:val="20"/>
    </w:rPr>
  </w:style>
  <w:style w:type="paragraph" w:customStyle="1" w:styleId="TAPBulletedlist1">
    <w:name w:val="TAP Bulleted list 1"/>
    <w:basedOn w:val="Normal"/>
    <w:qFormat/>
    <w:rsid w:val="00766025"/>
    <w:pPr>
      <w:widowControl w:val="0"/>
      <w:numPr>
        <w:numId w:val="8"/>
      </w:numPr>
      <w:ind w:right="1987"/>
    </w:pPr>
    <w:rPr>
      <w:rFonts w:ascii="Segoe UI" w:hAnsi="Segoe UI" w:cs="Segoe UI"/>
      <w:color w:val="auto"/>
      <w:sz w:val="20"/>
      <w:szCs w:val="20"/>
    </w:rPr>
  </w:style>
  <w:style w:type="paragraph" w:customStyle="1" w:styleId="TAPUn-numberedProcedureFigure">
    <w:name w:val="TAP Un-numbered Procedure Figure"/>
    <w:basedOn w:val="TAPNumberedProcedure1"/>
    <w:next w:val="TAPNumberedProcedure1"/>
    <w:qFormat/>
    <w:rsid w:val="00AD39EE"/>
    <w:pPr>
      <w:numPr>
        <w:numId w:val="0"/>
      </w:numPr>
      <w:ind w:left="360"/>
    </w:pPr>
    <w:rPr>
      <w:noProof/>
    </w:rPr>
  </w:style>
  <w:style w:type="paragraph" w:customStyle="1" w:styleId="TAPStand-aloneillustration">
    <w:name w:val="TAP Stand-alone illustration"/>
    <w:basedOn w:val="Normal"/>
    <w:next w:val="Normal"/>
    <w:qFormat/>
    <w:rsid w:val="00766025"/>
    <w:pPr>
      <w:widowControl w:val="0"/>
      <w:ind w:right="1987"/>
    </w:pPr>
    <w:rPr>
      <w:rFonts w:ascii="Segoe UI" w:hAnsi="Segoe UI"/>
      <w:noProof/>
      <w:color w:val="auto"/>
      <w:sz w:val="20"/>
      <w:szCs w:val="20"/>
    </w:rPr>
  </w:style>
  <w:style w:type="paragraph" w:customStyle="1" w:styleId="WSGHeading1same-page">
    <w:name w:val="WSG Heading 1 same-page"/>
    <w:basedOn w:val="TAPHeading1"/>
    <w:uiPriority w:val="99"/>
    <w:rsid w:val="00AD39EE"/>
    <w:pPr>
      <w:spacing w:before="360"/>
    </w:pPr>
  </w:style>
  <w:style w:type="paragraph" w:customStyle="1" w:styleId="WSGNumberedProcList1">
    <w:name w:val="WSG Numbered Proc List 1"/>
    <w:basedOn w:val="Normal"/>
    <w:uiPriority w:val="99"/>
    <w:rsid w:val="00AD39EE"/>
    <w:pPr>
      <w:widowControl w:val="0"/>
      <w:ind w:left="360" w:right="1987"/>
    </w:pPr>
    <w:rPr>
      <w:rFonts w:ascii="Segoe UI" w:hAnsi="Segoe UI"/>
      <w:color w:val="auto"/>
      <w:sz w:val="20"/>
      <w:szCs w:val="20"/>
    </w:rPr>
  </w:style>
  <w:style w:type="character" w:styleId="FollowedHyperlink">
    <w:name w:val="FollowedHyperlink"/>
    <w:basedOn w:val="DefaultParagraphFont"/>
    <w:uiPriority w:val="99"/>
    <w:semiHidden/>
    <w:unhideWhenUsed/>
    <w:rsid w:val="00A31987"/>
    <w:rPr>
      <w:color w:val="954F72" w:themeColor="followedHyperlink"/>
      <w:u w:val="single"/>
    </w:rPr>
  </w:style>
  <w:style w:type="character" w:styleId="IntenseReference">
    <w:name w:val="Intense Reference"/>
    <w:basedOn w:val="DefaultParagraphFont"/>
    <w:uiPriority w:val="32"/>
    <w:qFormat/>
    <w:rsid w:val="00F471FA"/>
    <w:rPr>
      <w:b/>
      <w:bCs/>
      <w:smallCaps/>
      <w:color w:val="5B9BD5" w:themeColor="accent1"/>
      <w:spacing w:val="5"/>
    </w:rPr>
  </w:style>
  <w:style w:type="character" w:styleId="IntenseEmphasis">
    <w:name w:val="Intense Emphasis"/>
    <w:basedOn w:val="DefaultParagraphFont"/>
    <w:uiPriority w:val="21"/>
    <w:qFormat/>
    <w:rsid w:val="00776EE1"/>
    <w:rPr>
      <w:i/>
      <w:iCs/>
      <w:color w:val="5B9BD5" w:themeColor="accent1"/>
    </w:rPr>
  </w:style>
  <w:style w:type="paragraph" w:styleId="IntenseQuote">
    <w:name w:val="Intense Quote"/>
    <w:basedOn w:val="Normal"/>
    <w:next w:val="Normal"/>
    <w:link w:val="IntenseQuoteChar"/>
    <w:uiPriority w:val="30"/>
    <w:qFormat/>
    <w:rsid w:val="00D82440"/>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82440"/>
    <w:rPr>
      <w:rFonts w:ascii="Segoe Pro" w:hAnsi="Segoe Pro"/>
      <w:i/>
      <w:iCs/>
      <w:color w:val="5B9BD5" w:themeColor="accent1"/>
      <w:sz w:val="22"/>
    </w:rPr>
  </w:style>
  <w:style w:type="table" w:styleId="ListTable1Light-Accent3">
    <w:name w:val="List Table 1 Light Accent 3"/>
    <w:basedOn w:val="TableNormal"/>
    <w:uiPriority w:val="46"/>
    <w:rsid w:val="00D82440"/>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A863BF"/>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
    <w:name w:val="List Table 4"/>
    <w:basedOn w:val="TableNormal"/>
    <w:uiPriority w:val="49"/>
    <w:rsid w:val="00A863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4C5E32"/>
    <w:rPr>
      <w:color w:val="808080"/>
    </w:rPr>
  </w:style>
  <w:style w:type="paragraph" w:styleId="TOC1">
    <w:name w:val="toc 1"/>
    <w:basedOn w:val="Normal"/>
    <w:next w:val="Normal"/>
    <w:autoRedefine/>
    <w:uiPriority w:val="39"/>
    <w:unhideWhenUsed/>
    <w:rsid w:val="00E92D8B"/>
    <w:pPr>
      <w:spacing w:after="100"/>
      <w:ind w:left="0"/>
    </w:pPr>
  </w:style>
  <w:style w:type="paragraph" w:styleId="TOCHeading">
    <w:name w:val="TOC Heading"/>
    <w:basedOn w:val="Heading1"/>
    <w:next w:val="Normal"/>
    <w:uiPriority w:val="39"/>
    <w:unhideWhenUsed/>
    <w:qFormat/>
    <w:rsid w:val="00E92D8B"/>
    <w:pPr>
      <w:keepLines/>
      <w:numPr>
        <w:numId w:val="0"/>
      </w:numPr>
      <w:spacing w:before="240" w:after="0" w:line="259" w:lineRule="auto"/>
      <w:outlineLvl w:val="9"/>
    </w:pPr>
    <w:rPr>
      <w:rFonts w:asciiTheme="majorHAnsi" w:hAnsiTheme="majorHAnsi"/>
      <w:color w:val="2E74B5" w:themeColor="accent1" w:themeShade="BF"/>
    </w:rPr>
  </w:style>
  <w:style w:type="paragraph" w:styleId="TOC2">
    <w:name w:val="toc 2"/>
    <w:basedOn w:val="Normal"/>
    <w:next w:val="Normal"/>
    <w:autoRedefine/>
    <w:uiPriority w:val="39"/>
    <w:unhideWhenUsed/>
    <w:rsid w:val="00E92D8B"/>
    <w:pPr>
      <w:tabs>
        <w:tab w:val="left" w:pos="288"/>
      </w:tabs>
      <w:spacing w:after="100"/>
      <w:ind w:left="220"/>
    </w:pPr>
  </w:style>
  <w:style w:type="paragraph" w:styleId="TOC3">
    <w:name w:val="toc 3"/>
    <w:basedOn w:val="Normal"/>
    <w:next w:val="Normal"/>
    <w:autoRedefine/>
    <w:uiPriority w:val="39"/>
    <w:unhideWhenUsed/>
    <w:rsid w:val="00EF24C3"/>
    <w:pPr>
      <w:spacing w:after="100" w:line="259" w:lineRule="auto"/>
      <w:ind w:left="440"/>
    </w:pPr>
    <w:rPr>
      <w:rFonts w:asciiTheme="minorHAnsi" w:hAnsiTheme="minorHAnsi" w:cs="Times New Roman"/>
      <w:color w:val="auto"/>
      <w:szCs w:val="22"/>
    </w:rPr>
  </w:style>
  <w:style w:type="paragraph" w:styleId="Revision">
    <w:name w:val="Revision"/>
    <w:hidden/>
    <w:uiPriority w:val="99"/>
    <w:semiHidden/>
    <w:rsid w:val="00E94F4F"/>
    <w:rPr>
      <w:rFonts w:ascii="Segoe Pro" w:hAnsi="Segoe Pro"/>
      <w:color w:val="000000" w:themeColor="text1"/>
      <w:sz w:val="22"/>
    </w:rPr>
  </w:style>
  <w:style w:type="paragraph" w:styleId="FootnoteText">
    <w:name w:val="footnote text"/>
    <w:basedOn w:val="Normal"/>
    <w:link w:val="FootnoteTextChar"/>
    <w:uiPriority w:val="99"/>
    <w:semiHidden/>
    <w:unhideWhenUsed/>
    <w:rsid w:val="00E57977"/>
    <w:pPr>
      <w:ind w:left="0"/>
    </w:pPr>
    <w:rPr>
      <w:rFonts w:ascii="Segoe UI" w:eastAsiaTheme="minorHAnsi" w:hAnsi="Segoe UI"/>
      <w:color w:val="auto"/>
      <w:sz w:val="20"/>
      <w:szCs w:val="20"/>
    </w:rPr>
  </w:style>
  <w:style w:type="character" w:customStyle="1" w:styleId="FootnoteTextChar">
    <w:name w:val="Footnote Text Char"/>
    <w:basedOn w:val="DefaultParagraphFont"/>
    <w:link w:val="FootnoteText"/>
    <w:uiPriority w:val="99"/>
    <w:semiHidden/>
    <w:rsid w:val="00E57977"/>
    <w:rPr>
      <w:rFonts w:ascii="Segoe UI" w:eastAsiaTheme="minorHAnsi" w:hAnsi="Segoe UI"/>
      <w:sz w:val="20"/>
      <w:szCs w:val="20"/>
    </w:rPr>
  </w:style>
  <w:style w:type="character" w:styleId="FootnoteReference">
    <w:name w:val="footnote reference"/>
    <w:basedOn w:val="DefaultParagraphFont"/>
    <w:uiPriority w:val="99"/>
    <w:semiHidden/>
    <w:unhideWhenUsed/>
    <w:rsid w:val="00E57977"/>
    <w:rPr>
      <w:vertAlign w:val="superscript"/>
    </w:rPr>
  </w:style>
  <w:style w:type="paragraph" w:styleId="Caption">
    <w:name w:val="caption"/>
    <w:basedOn w:val="Normal"/>
    <w:next w:val="Normal"/>
    <w:uiPriority w:val="35"/>
    <w:unhideWhenUsed/>
    <w:qFormat/>
    <w:rsid w:val="007C565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90051">
      <w:bodyDiv w:val="1"/>
      <w:marLeft w:val="0"/>
      <w:marRight w:val="0"/>
      <w:marTop w:val="0"/>
      <w:marBottom w:val="0"/>
      <w:divBdr>
        <w:top w:val="none" w:sz="0" w:space="0" w:color="auto"/>
        <w:left w:val="none" w:sz="0" w:space="0" w:color="auto"/>
        <w:bottom w:val="none" w:sz="0" w:space="0" w:color="auto"/>
        <w:right w:val="none" w:sz="0" w:space="0" w:color="auto"/>
      </w:divBdr>
    </w:div>
    <w:div w:id="52236039">
      <w:bodyDiv w:val="1"/>
      <w:marLeft w:val="0"/>
      <w:marRight w:val="0"/>
      <w:marTop w:val="0"/>
      <w:marBottom w:val="0"/>
      <w:divBdr>
        <w:top w:val="none" w:sz="0" w:space="0" w:color="auto"/>
        <w:left w:val="none" w:sz="0" w:space="0" w:color="auto"/>
        <w:bottom w:val="none" w:sz="0" w:space="0" w:color="auto"/>
        <w:right w:val="none" w:sz="0" w:space="0" w:color="auto"/>
      </w:divBdr>
      <w:divsChild>
        <w:div w:id="196432982">
          <w:marLeft w:val="0"/>
          <w:marRight w:val="0"/>
          <w:marTop w:val="0"/>
          <w:marBottom w:val="0"/>
          <w:divBdr>
            <w:top w:val="none" w:sz="0" w:space="0" w:color="auto"/>
            <w:left w:val="none" w:sz="0" w:space="0" w:color="auto"/>
            <w:bottom w:val="none" w:sz="0" w:space="0" w:color="auto"/>
            <w:right w:val="none" w:sz="0" w:space="0" w:color="auto"/>
          </w:divBdr>
          <w:divsChild>
            <w:div w:id="1751344329">
              <w:marLeft w:val="0"/>
              <w:marRight w:val="0"/>
              <w:marTop w:val="0"/>
              <w:marBottom w:val="0"/>
              <w:divBdr>
                <w:top w:val="none" w:sz="0" w:space="0" w:color="auto"/>
                <w:left w:val="none" w:sz="0" w:space="0" w:color="auto"/>
                <w:bottom w:val="none" w:sz="0" w:space="0" w:color="auto"/>
                <w:right w:val="none" w:sz="0" w:space="0" w:color="auto"/>
              </w:divBdr>
              <w:divsChild>
                <w:div w:id="824517627">
                  <w:marLeft w:val="0"/>
                  <w:marRight w:val="0"/>
                  <w:marTop w:val="0"/>
                  <w:marBottom w:val="0"/>
                  <w:divBdr>
                    <w:top w:val="none" w:sz="0" w:space="0" w:color="auto"/>
                    <w:left w:val="none" w:sz="0" w:space="0" w:color="auto"/>
                    <w:bottom w:val="none" w:sz="0" w:space="0" w:color="auto"/>
                    <w:right w:val="none" w:sz="0" w:space="0" w:color="auto"/>
                  </w:divBdr>
                  <w:divsChild>
                    <w:div w:id="1688216289">
                      <w:marLeft w:val="0"/>
                      <w:marRight w:val="0"/>
                      <w:marTop w:val="0"/>
                      <w:marBottom w:val="0"/>
                      <w:divBdr>
                        <w:top w:val="none" w:sz="0" w:space="0" w:color="auto"/>
                        <w:left w:val="none" w:sz="0" w:space="0" w:color="auto"/>
                        <w:bottom w:val="none" w:sz="0" w:space="0" w:color="auto"/>
                        <w:right w:val="none" w:sz="0" w:space="0" w:color="auto"/>
                      </w:divBdr>
                      <w:divsChild>
                        <w:div w:id="6913265">
                          <w:marLeft w:val="-225"/>
                          <w:marRight w:val="-225"/>
                          <w:marTop w:val="0"/>
                          <w:marBottom w:val="0"/>
                          <w:divBdr>
                            <w:top w:val="none" w:sz="0" w:space="0" w:color="auto"/>
                            <w:left w:val="none" w:sz="0" w:space="0" w:color="auto"/>
                            <w:bottom w:val="none" w:sz="0" w:space="0" w:color="auto"/>
                            <w:right w:val="none" w:sz="0" w:space="0" w:color="auto"/>
                          </w:divBdr>
                          <w:divsChild>
                            <w:div w:id="4495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114463">
      <w:bodyDiv w:val="1"/>
      <w:marLeft w:val="0"/>
      <w:marRight w:val="0"/>
      <w:marTop w:val="0"/>
      <w:marBottom w:val="300"/>
      <w:divBdr>
        <w:top w:val="none" w:sz="0" w:space="0" w:color="auto"/>
        <w:left w:val="none" w:sz="0" w:space="0" w:color="auto"/>
        <w:bottom w:val="none" w:sz="0" w:space="0" w:color="auto"/>
        <w:right w:val="none" w:sz="0" w:space="0" w:color="auto"/>
      </w:divBdr>
      <w:divsChild>
        <w:div w:id="809786975">
          <w:marLeft w:val="0"/>
          <w:marRight w:val="0"/>
          <w:marTop w:val="0"/>
          <w:marBottom w:val="0"/>
          <w:divBdr>
            <w:top w:val="none" w:sz="0" w:space="0" w:color="auto"/>
            <w:left w:val="none" w:sz="0" w:space="0" w:color="auto"/>
            <w:bottom w:val="none" w:sz="0" w:space="0" w:color="auto"/>
            <w:right w:val="none" w:sz="0" w:space="0" w:color="auto"/>
          </w:divBdr>
          <w:divsChild>
            <w:div w:id="2009022259">
              <w:marLeft w:val="0"/>
              <w:marRight w:val="0"/>
              <w:marTop w:val="1485"/>
              <w:marBottom w:val="0"/>
              <w:divBdr>
                <w:top w:val="none" w:sz="0" w:space="0" w:color="auto"/>
                <w:left w:val="none" w:sz="0" w:space="0" w:color="auto"/>
                <w:bottom w:val="none" w:sz="0" w:space="0" w:color="auto"/>
                <w:right w:val="none" w:sz="0" w:space="0" w:color="auto"/>
              </w:divBdr>
              <w:divsChild>
                <w:div w:id="1478649549">
                  <w:marLeft w:val="0"/>
                  <w:marRight w:val="0"/>
                  <w:marTop w:val="0"/>
                  <w:marBottom w:val="0"/>
                  <w:divBdr>
                    <w:top w:val="none" w:sz="0" w:space="0" w:color="auto"/>
                    <w:left w:val="none" w:sz="0" w:space="0" w:color="auto"/>
                    <w:bottom w:val="none" w:sz="0" w:space="0" w:color="auto"/>
                    <w:right w:val="none" w:sz="0" w:space="0" w:color="auto"/>
                  </w:divBdr>
                  <w:divsChild>
                    <w:div w:id="1405878641">
                      <w:marLeft w:val="0"/>
                      <w:marRight w:val="0"/>
                      <w:marTop w:val="0"/>
                      <w:marBottom w:val="0"/>
                      <w:divBdr>
                        <w:top w:val="none" w:sz="0" w:space="0" w:color="auto"/>
                        <w:left w:val="none" w:sz="0" w:space="0" w:color="auto"/>
                        <w:bottom w:val="none" w:sz="0" w:space="0" w:color="auto"/>
                        <w:right w:val="none" w:sz="0" w:space="0" w:color="auto"/>
                      </w:divBdr>
                      <w:divsChild>
                        <w:div w:id="1683387916">
                          <w:marLeft w:val="0"/>
                          <w:marRight w:val="0"/>
                          <w:marTop w:val="0"/>
                          <w:marBottom w:val="0"/>
                          <w:divBdr>
                            <w:top w:val="none" w:sz="0" w:space="0" w:color="auto"/>
                            <w:left w:val="none" w:sz="0" w:space="0" w:color="auto"/>
                            <w:bottom w:val="none" w:sz="0" w:space="0" w:color="auto"/>
                            <w:right w:val="none" w:sz="0" w:space="0" w:color="auto"/>
                          </w:divBdr>
                          <w:divsChild>
                            <w:div w:id="292563680">
                              <w:marLeft w:val="-225"/>
                              <w:marRight w:val="-225"/>
                              <w:marTop w:val="75"/>
                              <w:marBottom w:val="75"/>
                              <w:divBdr>
                                <w:top w:val="none" w:sz="0" w:space="0" w:color="auto"/>
                                <w:left w:val="none" w:sz="0" w:space="0" w:color="auto"/>
                                <w:bottom w:val="none" w:sz="0" w:space="0" w:color="auto"/>
                                <w:right w:val="none" w:sz="0" w:space="0" w:color="auto"/>
                              </w:divBdr>
                              <w:divsChild>
                                <w:div w:id="2027517604">
                                  <w:marLeft w:val="0"/>
                                  <w:marRight w:val="0"/>
                                  <w:marTop w:val="0"/>
                                  <w:marBottom w:val="0"/>
                                  <w:divBdr>
                                    <w:top w:val="single" w:sz="6" w:space="0" w:color="C3C0C0"/>
                                    <w:left w:val="single" w:sz="6" w:space="0" w:color="C3C0C0"/>
                                    <w:bottom w:val="single" w:sz="6" w:space="0" w:color="C3C0C0"/>
                                    <w:right w:val="single" w:sz="6" w:space="0" w:color="C3C0C0"/>
                                  </w:divBdr>
                                </w:div>
                              </w:divsChild>
                            </w:div>
                          </w:divsChild>
                        </w:div>
                      </w:divsChild>
                    </w:div>
                  </w:divsChild>
                </w:div>
              </w:divsChild>
            </w:div>
          </w:divsChild>
        </w:div>
      </w:divsChild>
    </w:div>
    <w:div w:id="274292978">
      <w:bodyDiv w:val="1"/>
      <w:marLeft w:val="0"/>
      <w:marRight w:val="0"/>
      <w:marTop w:val="0"/>
      <w:marBottom w:val="300"/>
      <w:divBdr>
        <w:top w:val="none" w:sz="0" w:space="0" w:color="auto"/>
        <w:left w:val="none" w:sz="0" w:space="0" w:color="auto"/>
        <w:bottom w:val="none" w:sz="0" w:space="0" w:color="auto"/>
        <w:right w:val="none" w:sz="0" w:space="0" w:color="auto"/>
      </w:divBdr>
      <w:divsChild>
        <w:div w:id="1121338213">
          <w:marLeft w:val="0"/>
          <w:marRight w:val="0"/>
          <w:marTop w:val="0"/>
          <w:marBottom w:val="0"/>
          <w:divBdr>
            <w:top w:val="none" w:sz="0" w:space="0" w:color="auto"/>
            <w:left w:val="none" w:sz="0" w:space="0" w:color="auto"/>
            <w:bottom w:val="none" w:sz="0" w:space="0" w:color="auto"/>
            <w:right w:val="none" w:sz="0" w:space="0" w:color="auto"/>
          </w:divBdr>
          <w:divsChild>
            <w:div w:id="818040345">
              <w:marLeft w:val="0"/>
              <w:marRight w:val="0"/>
              <w:marTop w:val="1485"/>
              <w:marBottom w:val="0"/>
              <w:divBdr>
                <w:top w:val="none" w:sz="0" w:space="0" w:color="auto"/>
                <w:left w:val="none" w:sz="0" w:space="0" w:color="auto"/>
                <w:bottom w:val="none" w:sz="0" w:space="0" w:color="auto"/>
                <w:right w:val="none" w:sz="0" w:space="0" w:color="auto"/>
              </w:divBdr>
              <w:divsChild>
                <w:div w:id="605430958">
                  <w:marLeft w:val="0"/>
                  <w:marRight w:val="0"/>
                  <w:marTop w:val="0"/>
                  <w:marBottom w:val="0"/>
                  <w:divBdr>
                    <w:top w:val="none" w:sz="0" w:space="0" w:color="auto"/>
                    <w:left w:val="none" w:sz="0" w:space="0" w:color="auto"/>
                    <w:bottom w:val="none" w:sz="0" w:space="0" w:color="auto"/>
                    <w:right w:val="none" w:sz="0" w:space="0" w:color="auto"/>
                  </w:divBdr>
                  <w:divsChild>
                    <w:div w:id="66610334">
                      <w:marLeft w:val="0"/>
                      <w:marRight w:val="0"/>
                      <w:marTop w:val="0"/>
                      <w:marBottom w:val="0"/>
                      <w:divBdr>
                        <w:top w:val="none" w:sz="0" w:space="0" w:color="auto"/>
                        <w:left w:val="none" w:sz="0" w:space="0" w:color="auto"/>
                        <w:bottom w:val="none" w:sz="0" w:space="0" w:color="auto"/>
                        <w:right w:val="none" w:sz="0" w:space="0" w:color="auto"/>
                      </w:divBdr>
                      <w:divsChild>
                        <w:div w:id="428279992">
                          <w:marLeft w:val="0"/>
                          <w:marRight w:val="0"/>
                          <w:marTop w:val="0"/>
                          <w:marBottom w:val="0"/>
                          <w:divBdr>
                            <w:top w:val="none" w:sz="0" w:space="0" w:color="auto"/>
                            <w:left w:val="none" w:sz="0" w:space="0" w:color="auto"/>
                            <w:bottom w:val="none" w:sz="0" w:space="0" w:color="auto"/>
                            <w:right w:val="none" w:sz="0" w:space="0" w:color="auto"/>
                          </w:divBdr>
                          <w:divsChild>
                            <w:div w:id="149951403">
                              <w:marLeft w:val="-225"/>
                              <w:marRight w:val="-225"/>
                              <w:marTop w:val="75"/>
                              <w:marBottom w:val="75"/>
                              <w:divBdr>
                                <w:top w:val="none" w:sz="0" w:space="0" w:color="auto"/>
                                <w:left w:val="none" w:sz="0" w:space="0" w:color="auto"/>
                                <w:bottom w:val="none" w:sz="0" w:space="0" w:color="auto"/>
                                <w:right w:val="none" w:sz="0" w:space="0" w:color="auto"/>
                              </w:divBdr>
                              <w:divsChild>
                                <w:div w:id="1100176778">
                                  <w:marLeft w:val="0"/>
                                  <w:marRight w:val="0"/>
                                  <w:marTop w:val="0"/>
                                  <w:marBottom w:val="0"/>
                                  <w:divBdr>
                                    <w:top w:val="single" w:sz="6" w:space="0" w:color="C3C0C0"/>
                                    <w:left w:val="single" w:sz="6" w:space="0" w:color="C3C0C0"/>
                                    <w:bottom w:val="single" w:sz="6" w:space="0" w:color="C3C0C0"/>
                                    <w:right w:val="single" w:sz="6" w:space="0" w:color="C3C0C0"/>
                                  </w:divBdr>
                                </w:div>
                              </w:divsChild>
                            </w:div>
                          </w:divsChild>
                        </w:div>
                      </w:divsChild>
                    </w:div>
                  </w:divsChild>
                </w:div>
              </w:divsChild>
            </w:div>
          </w:divsChild>
        </w:div>
      </w:divsChild>
    </w:div>
    <w:div w:id="290090687">
      <w:bodyDiv w:val="1"/>
      <w:marLeft w:val="0"/>
      <w:marRight w:val="0"/>
      <w:marTop w:val="0"/>
      <w:marBottom w:val="0"/>
      <w:divBdr>
        <w:top w:val="none" w:sz="0" w:space="0" w:color="auto"/>
        <w:left w:val="none" w:sz="0" w:space="0" w:color="auto"/>
        <w:bottom w:val="none" w:sz="0" w:space="0" w:color="auto"/>
        <w:right w:val="none" w:sz="0" w:space="0" w:color="auto"/>
      </w:divBdr>
    </w:div>
    <w:div w:id="450050632">
      <w:bodyDiv w:val="1"/>
      <w:marLeft w:val="0"/>
      <w:marRight w:val="0"/>
      <w:marTop w:val="0"/>
      <w:marBottom w:val="0"/>
      <w:divBdr>
        <w:top w:val="none" w:sz="0" w:space="0" w:color="auto"/>
        <w:left w:val="none" w:sz="0" w:space="0" w:color="auto"/>
        <w:bottom w:val="none" w:sz="0" w:space="0" w:color="auto"/>
        <w:right w:val="none" w:sz="0" w:space="0" w:color="auto"/>
      </w:divBdr>
    </w:div>
    <w:div w:id="809440198">
      <w:bodyDiv w:val="1"/>
      <w:marLeft w:val="0"/>
      <w:marRight w:val="0"/>
      <w:marTop w:val="0"/>
      <w:marBottom w:val="0"/>
      <w:divBdr>
        <w:top w:val="none" w:sz="0" w:space="0" w:color="auto"/>
        <w:left w:val="none" w:sz="0" w:space="0" w:color="auto"/>
        <w:bottom w:val="none" w:sz="0" w:space="0" w:color="auto"/>
        <w:right w:val="none" w:sz="0" w:space="0" w:color="auto"/>
      </w:divBdr>
      <w:divsChild>
        <w:div w:id="1686783793">
          <w:marLeft w:val="0"/>
          <w:marRight w:val="0"/>
          <w:marTop w:val="0"/>
          <w:marBottom w:val="0"/>
          <w:divBdr>
            <w:top w:val="none" w:sz="0" w:space="0" w:color="auto"/>
            <w:left w:val="none" w:sz="0" w:space="0" w:color="auto"/>
            <w:bottom w:val="none" w:sz="0" w:space="0" w:color="auto"/>
            <w:right w:val="none" w:sz="0" w:space="0" w:color="auto"/>
          </w:divBdr>
          <w:divsChild>
            <w:div w:id="509369543">
              <w:marLeft w:val="0"/>
              <w:marRight w:val="0"/>
              <w:marTop w:val="0"/>
              <w:marBottom w:val="0"/>
              <w:divBdr>
                <w:top w:val="none" w:sz="0" w:space="0" w:color="auto"/>
                <w:left w:val="none" w:sz="0" w:space="0" w:color="auto"/>
                <w:bottom w:val="none" w:sz="0" w:space="0" w:color="auto"/>
                <w:right w:val="none" w:sz="0" w:space="0" w:color="auto"/>
              </w:divBdr>
              <w:divsChild>
                <w:div w:id="18046556">
                  <w:marLeft w:val="0"/>
                  <w:marRight w:val="0"/>
                  <w:marTop w:val="0"/>
                  <w:marBottom w:val="0"/>
                  <w:divBdr>
                    <w:top w:val="none" w:sz="0" w:space="0" w:color="auto"/>
                    <w:left w:val="none" w:sz="0" w:space="0" w:color="auto"/>
                    <w:bottom w:val="none" w:sz="0" w:space="0" w:color="auto"/>
                    <w:right w:val="none" w:sz="0" w:space="0" w:color="auto"/>
                  </w:divBdr>
                  <w:divsChild>
                    <w:div w:id="1436097838">
                      <w:marLeft w:val="0"/>
                      <w:marRight w:val="0"/>
                      <w:marTop w:val="0"/>
                      <w:marBottom w:val="0"/>
                      <w:divBdr>
                        <w:top w:val="none" w:sz="0" w:space="0" w:color="auto"/>
                        <w:left w:val="none" w:sz="0" w:space="0" w:color="auto"/>
                        <w:bottom w:val="none" w:sz="0" w:space="0" w:color="auto"/>
                        <w:right w:val="none" w:sz="0" w:space="0" w:color="auto"/>
                      </w:divBdr>
                      <w:divsChild>
                        <w:div w:id="21143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691752">
      <w:bodyDiv w:val="1"/>
      <w:marLeft w:val="0"/>
      <w:marRight w:val="0"/>
      <w:marTop w:val="0"/>
      <w:marBottom w:val="0"/>
      <w:divBdr>
        <w:top w:val="none" w:sz="0" w:space="0" w:color="auto"/>
        <w:left w:val="none" w:sz="0" w:space="0" w:color="auto"/>
        <w:bottom w:val="none" w:sz="0" w:space="0" w:color="auto"/>
        <w:right w:val="none" w:sz="0" w:space="0" w:color="auto"/>
      </w:divBdr>
    </w:div>
    <w:div w:id="895312975">
      <w:bodyDiv w:val="1"/>
      <w:marLeft w:val="0"/>
      <w:marRight w:val="0"/>
      <w:marTop w:val="0"/>
      <w:marBottom w:val="0"/>
      <w:divBdr>
        <w:top w:val="none" w:sz="0" w:space="0" w:color="auto"/>
        <w:left w:val="none" w:sz="0" w:space="0" w:color="auto"/>
        <w:bottom w:val="none" w:sz="0" w:space="0" w:color="auto"/>
        <w:right w:val="none" w:sz="0" w:space="0" w:color="auto"/>
      </w:divBdr>
      <w:divsChild>
        <w:div w:id="62798083">
          <w:marLeft w:val="1800"/>
          <w:marRight w:val="0"/>
          <w:marTop w:val="0"/>
          <w:marBottom w:val="0"/>
          <w:divBdr>
            <w:top w:val="none" w:sz="0" w:space="0" w:color="auto"/>
            <w:left w:val="none" w:sz="0" w:space="0" w:color="auto"/>
            <w:bottom w:val="none" w:sz="0" w:space="0" w:color="auto"/>
            <w:right w:val="none" w:sz="0" w:space="0" w:color="auto"/>
          </w:divBdr>
        </w:div>
        <w:div w:id="220096264">
          <w:marLeft w:val="1166"/>
          <w:marRight w:val="0"/>
          <w:marTop w:val="0"/>
          <w:marBottom w:val="0"/>
          <w:divBdr>
            <w:top w:val="none" w:sz="0" w:space="0" w:color="auto"/>
            <w:left w:val="none" w:sz="0" w:space="0" w:color="auto"/>
            <w:bottom w:val="none" w:sz="0" w:space="0" w:color="auto"/>
            <w:right w:val="none" w:sz="0" w:space="0" w:color="auto"/>
          </w:divBdr>
        </w:div>
        <w:div w:id="229583995">
          <w:marLeft w:val="1166"/>
          <w:marRight w:val="0"/>
          <w:marTop w:val="0"/>
          <w:marBottom w:val="0"/>
          <w:divBdr>
            <w:top w:val="none" w:sz="0" w:space="0" w:color="auto"/>
            <w:left w:val="none" w:sz="0" w:space="0" w:color="auto"/>
            <w:bottom w:val="none" w:sz="0" w:space="0" w:color="auto"/>
            <w:right w:val="none" w:sz="0" w:space="0" w:color="auto"/>
          </w:divBdr>
        </w:div>
        <w:div w:id="412893467">
          <w:marLeft w:val="1800"/>
          <w:marRight w:val="0"/>
          <w:marTop w:val="0"/>
          <w:marBottom w:val="0"/>
          <w:divBdr>
            <w:top w:val="none" w:sz="0" w:space="0" w:color="auto"/>
            <w:left w:val="none" w:sz="0" w:space="0" w:color="auto"/>
            <w:bottom w:val="none" w:sz="0" w:space="0" w:color="auto"/>
            <w:right w:val="none" w:sz="0" w:space="0" w:color="auto"/>
          </w:divBdr>
        </w:div>
        <w:div w:id="479855399">
          <w:marLeft w:val="1800"/>
          <w:marRight w:val="0"/>
          <w:marTop w:val="0"/>
          <w:marBottom w:val="0"/>
          <w:divBdr>
            <w:top w:val="none" w:sz="0" w:space="0" w:color="auto"/>
            <w:left w:val="none" w:sz="0" w:space="0" w:color="auto"/>
            <w:bottom w:val="none" w:sz="0" w:space="0" w:color="auto"/>
            <w:right w:val="none" w:sz="0" w:space="0" w:color="auto"/>
          </w:divBdr>
        </w:div>
        <w:div w:id="504515181">
          <w:marLeft w:val="1166"/>
          <w:marRight w:val="0"/>
          <w:marTop w:val="0"/>
          <w:marBottom w:val="0"/>
          <w:divBdr>
            <w:top w:val="none" w:sz="0" w:space="0" w:color="auto"/>
            <w:left w:val="none" w:sz="0" w:space="0" w:color="auto"/>
            <w:bottom w:val="none" w:sz="0" w:space="0" w:color="auto"/>
            <w:right w:val="none" w:sz="0" w:space="0" w:color="auto"/>
          </w:divBdr>
        </w:div>
        <w:div w:id="594946736">
          <w:marLeft w:val="1166"/>
          <w:marRight w:val="0"/>
          <w:marTop w:val="0"/>
          <w:marBottom w:val="0"/>
          <w:divBdr>
            <w:top w:val="none" w:sz="0" w:space="0" w:color="auto"/>
            <w:left w:val="none" w:sz="0" w:space="0" w:color="auto"/>
            <w:bottom w:val="none" w:sz="0" w:space="0" w:color="auto"/>
            <w:right w:val="none" w:sz="0" w:space="0" w:color="auto"/>
          </w:divBdr>
        </w:div>
        <w:div w:id="597257678">
          <w:marLeft w:val="1166"/>
          <w:marRight w:val="0"/>
          <w:marTop w:val="0"/>
          <w:marBottom w:val="0"/>
          <w:divBdr>
            <w:top w:val="none" w:sz="0" w:space="0" w:color="auto"/>
            <w:left w:val="none" w:sz="0" w:space="0" w:color="auto"/>
            <w:bottom w:val="none" w:sz="0" w:space="0" w:color="auto"/>
            <w:right w:val="none" w:sz="0" w:space="0" w:color="auto"/>
          </w:divBdr>
        </w:div>
        <w:div w:id="612322532">
          <w:marLeft w:val="1800"/>
          <w:marRight w:val="0"/>
          <w:marTop w:val="0"/>
          <w:marBottom w:val="0"/>
          <w:divBdr>
            <w:top w:val="none" w:sz="0" w:space="0" w:color="auto"/>
            <w:left w:val="none" w:sz="0" w:space="0" w:color="auto"/>
            <w:bottom w:val="none" w:sz="0" w:space="0" w:color="auto"/>
            <w:right w:val="none" w:sz="0" w:space="0" w:color="auto"/>
          </w:divBdr>
        </w:div>
        <w:div w:id="715004849">
          <w:marLeft w:val="547"/>
          <w:marRight w:val="0"/>
          <w:marTop w:val="0"/>
          <w:marBottom w:val="0"/>
          <w:divBdr>
            <w:top w:val="none" w:sz="0" w:space="0" w:color="auto"/>
            <w:left w:val="none" w:sz="0" w:space="0" w:color="auto"/>
            <w:bottom w:val="none" w:sz="0" w:space="0" w:color="auto"/>
            <w:right w:val="none" w:sz="0" w:space="0" w:color="auto"/>
          </w:divBdr>
        </w:div>
        <w:div w:id="819811317">
          <w:marLeft w:val="1800"/>
          <w:marRight w:val="0"/>
          <w:marTop w:val="0"/>
          <w:marBottom w:val="0"/>
          <w:divBdr>
            <w:top w:val="none" w:sz="0" w:space="0" w:color="auto"/>
            <w:left w:val="none" w:sz="0" w:space="0" w:color="auto"/>
            <w:bottom w:val="none" w:sz="0" w:space="0" w:color="auto"/>
            <w:right w:val="none" w:sz="0" w:space="0" w:color="auto"/>
          </w:divBdr>
        </w:div>
        <w:div w:id="923101764">
          <w:marLeft w:val="1800"/>
          <w:marRight w:val="0"/>
          <w:marTop w:val="0"/>
          <w:marBottom w:val="0"/>
          <w:divBdr>
            <w:top w:val="none" w:sz="0" w:space="0" w:color="auto"/>
            <w:left w:val="none" w:sz="0" w:space="0" w:color="auto"/>
            <w:bottom w:val="none" w:sz="0" w:space="0" w:color="auto"/>
            <w:right w:val="none" w:sz="0" w:space="0" w:color="auto"/>
          </w:divBdr>
        </w:div>
        <w:div w:id="1214120948">
          <w:marLeft w:val="1166"/>
          <w:marRight w:val="0"/>
          <w:marTop w:val="0"/>
          <w:marBottom w:val="0"/>
          <w:divBdr>
            <w:top w:val="none" w:sz="0" w:space="0" w:color="auto"/>
            <w:left w:val="none" w:sz="0" w:space="0" w:color="auto"/>
            <w:bottom w:val="none" w:sz="0" w:space="0" w:color="auto"/>
            <w:right w:val="none" w:sz="0" w:space="0" w:color="auto"/>
          </w:divBdr>
        </w:div>
        <w:div w:id="1240673000">
          <w:marLeft w:val="1166"/>
          <w:marRight w:val="0"/>
          <w:marTop w:val="0"/>
          <w:marBottom w:val="0"/>
          <w:divBdr>
            <w:top w:val="none" w:sz="0" w:space="0" w:color="auto"/>
            <w:left w:val="none" w:sz="0" w:space="0" w:color="auto"/>
            <w:bottom w:val="none" w:sz="0" w:space="0" w:color="auto"/>
            <w:right w:val="none" w:sz="0" w:space="0" w:color="auto"/>
          </w:divBdr>
        </w:div>
        <w:div w:id="1366057113">
          <w:marLeft w:val="1800"/>
          <w:marRight w:val="0"/>
          <w:marTop w:val="0"/>
          <w:marBottom w:val="0"/>
          <w:divBdr>
            <w:top w:val="none" w:sz="0" w:space="0" w:color="auto"/>
            <w:left w:val="none" w:sz="0" w:space="0" w:color="auto"/>
            <w:bottom w:val="none" w:sz="0" w:space="0" w:color="auto"/>
            <w:right w:val="none" w:sz="0" w:space="0" w:color="auto"/>
          </w:divBdr>
        </w:div>
        <w:div w:id="1377585018">
          <w:marLeft w:val="1166"/>
          <w:marRight w:val="0"/>
          <w:marTop w:val="0"/>
          <w:marBottom w:val="0"/>
          <w:divBdr>
            <w:top w:val="none" w:sz="0" w:space="0" w:color="auto"/>
            <w:left w:val="none" w:sz="0" w:space="0" w:color="auto"/>
            <w:bottom w:val="none" w:sz="0" w:space="0" w:color="auto"/>
            <w:right w:val="none" w:sz="0" w:space="0" w:color="auto"/>
          </w:divBdr>
        </w:div>
        <w:div w:id="1474132957">
          <w:marLeft w:val="547"/>
          <w:marRight w:val="0"/>
          <w:marTop w:val="0"/>
          <w:marBottom w:val="0"/>
          <w:divBdr>
            <w:top w:val="none" w:sz="0" w:space="0" w:color="auto"/>
            <w:left w:val="none" w:sz="0" w:space="0" w:color="auto"/>
            <w:bottom w:val="none" w:sz="0" w:space="0" w:color="auto"/>
            <w:right w:val="none" w:sz="0" w:space="0" w:color="auto"/>
          </w:divBdr>
        </w:div>
        <w:div w:id="1614359424">
          <w:marLeft w:val="1166"/>
          <w:marRight w:val="0"/>
          <w:marTop w:val="0"/>
          <w:marBottom w:val="0"/>
          <w:divBdr>
            <w:top w:val="none" w:sz="0" w:space="0" w:color="auto"/>
            <w:left w:val="none" w:sz="0" w:space="0" w:color="auto"/>
            <w:bottom w:val="none" w:sz="0" w:space="0" w:color="auto"/>
            <w:right w:val="none" w:sz="0" w:space="0" w:color="auto"/>
          </w:divBdr>
        </w:div>
        <w:div w:id="1775009524">
          <w:marLeft w:val="1166"/>
          <w:marRight w:val="0"/>
          <w:marTop w:val="0"/>
          <w:marBottom w:val="0"/>
          <w:divBdr>
            <w:top w:val="none" w:sz="0" w:space="0" w:color="auto"/>
            <w:left w:val="none" w:sz="0" w:space="0" w:color="auto"/>
            <w:bottom w:val="none" w:sz="0" w:space="0" w:color="auto"/>
            <w:right w:val="none" w:sz="0" w:space="0" w:color="auto"/>
          </w:divBdr>
        </w:div>
        <w:div w:id="1823546407">
          <w:marLeft w:val="547"/>
          <w:marRight w:val="0"/>
          <w:marTop w:val="0"/>
          <w:marBottom w:val="0"/>
          <w:divBdr>
            <w:top w:val="none" w:sz="0" w:space="0" w:color="auto"/>
            <w:left w:val="none" w:sz="0" w:space="0" w:color="auto"/>
            <w:bottom w:val="none" w:sz="0" w:space="0" w:color="auto"/>
            <w:right w:val="none" w:sz="0" w:space="0" w:color="auto"/>
          </w:divBdr>
        </w:div>
        <w:div w:id="1866366498">
          <w:marLeft w:val="547"/>
          <w:marRight w:val="0"/>
          <w:marTop w:val="0"/>
          <w:marBottom w:val="0"/>
          <w:divBdr>
            <w:top w:val="none" w:sz="0" w:space="0" w:color="auto"/>
            <w:left w:val="none" w:sz="0" w:space="0" w:color="auto"/>
            <w:bottom w:val="none" w:sz="0" w:space="0" w:color="auto"/>
            <w:right w:val="none" w:sz="0" w:space="0" w:color="auto"/>
          </w:divBdr>
        </w:div>
        <w:div w:id="1991060306">
          <w:marLeft w:val="1800"/>
          <w:marRight w:val="0"/>
          <w:marTop w:val="0"/>
          <w:marBottom w:val="0"/>
          <w:divBdr>
            <w:top w:val="none" w:sz="0" w:space="0" w:color="auto"/>
            <w:left w:val="none" w:sz="0" w:space="0" w:color="auto"/>
            <w:bottom w:val="none" w:sz="0" w:space="0" w:color="auto"/>
            <w:right w:val="none" w:sz="0" w:space="0" w:color="auto"/>
          </w:divBdr>
        </w:div>
        <w:div w:id="2076009702">
          <w:marLeft w:val="1166"/>
          <w:marRight w:val="0"/>
          <w:marTop w:val="0"/>
          <w:marBottom w:val="0"/>
          <w:divBdr>
            <w:top w:val="none" w:sz="0" w:space="0" w:color="auto"/>
            <w:left w:val="none" w:sz="0" w:space="0" w:color="auto"/>
            <w:bottom w:val="none" w:sz="0" w:space="0" w:color="auto"/>
            <w:right w:val="none" w:sz="0" w:space="0" w:color="auto"/>
          </w:divBdr>
        </w:div>
        <w:div w:id="2091610527">
          <w:marLeft w:val="1800"/>
          <w:marRight w:val="0"/>
          <w:marTop w:val="0"/>
          <w:marBottom w:val="0"/>
          <w:divBdr>
            <w:top w:val="none" w:sz="0" w:space="0" w:color="auto"/>
            <w:left w:val="none" w:sz="0" w:space="0" w:color="auto"/>
            <w:bottom w:val="none" w:sz="0" w:space="0" w:color="auto"/>
            <w:right w:val="none" w:sz="0" w:space="0" w:color="auto"/>
          </w:divBdr>
        </w:div>
        <w:div w:id="2093576257">
          <w:marLeft w:val="1800"/>
          <w:marRight w:val="0"/>
          <w:marTop w:val="0"/>
          <w:marBottom w:val="0"/>
          <w:divBdr>
            <w:top w:val="none" w:sz="0" w:space="0" w:color="auto"/>
            <w:left w:val="none" w:sz="0" w:space="0" w:color="auto"/>
            <w:bottom w:val="none" w:sz="0" w:space="0" w:color="auto"/>
            <w:right w:val="none" w:sz="0" w:space="0" w:color="auto"/>
          </w:divBdr>
        </w:div>
      </w:divsChild>
    </w:div>
    <w:div w:id="949969962">
      <w:bodyDiv w:val="1"/>
      <w:marLeft w:val="0"/>
      <w:marRight w:val="0"/>
      <w:marTop w:val="0"/>
      <w:marBottom w:val="0"/>
      <w:divBdr>
        <w:top w:val="none" w:sz="0" w:space="0" w:color="auto"/>
        <w:left w:val="none" w:sz="0" w:space="0" w:color="auto"/>
        <w:bottom w:val="none" w:sz="0" w:space="0" w:color="auto"/>
        <w:right w:val="none" w:sz="0" w:space="0" w:color="auto"/>
      </w:divBdr>
    </w:div>
    <w:div w:id="1106199018">
      <w:bodyDiv w:val="1"/>
      <w:marLeft w:val="0"/>
      <w:marRight w:val="0"/>
      <w:marTop w:val="0"/>
      <w:marBottom w:val="0"/>
      <w:divBdr>
        <w:top w:val="none" w:sz="0" w:space="0" w:color="auto"/>
        <w:left w:val="none" w:sz="0" w:space="0" w:color="auto"/>
        <w:bottom w:val="none" w:sz="0" w:space="0" w:color="auto"/>
        <w:right w:val="none" w:sz="0" w:space="0" w:color="auto"/>
      </w:divBdr>
    </w:div>
    <w:div w:id="1261377144">
      <w:bodyDiv w:val="1"/>
      <w:marLeft w:val="0"/>
      <w:marRight w:val="0"/>
      <w:marTop w:val="0"/>
      <w:marBottom w:val="0"/>
      <w:divBdr>
        <w:top w:val="none" w:sz="0" w:space="0" w:color="auto"/>
        <w:left w:val="none" w:sz="0" w:space="0" w:color="auto"/>
        <w:bottom w:val="none" w:sz="0" w:space="0" w:color="auto"/>
        <w:right w:val="none" w:sz="0" w:space="0" w:color="auto"/>
      </w:divBdr>
    </w:div>
    <w:div w:id="1390036373">
      <w:bodyDiv w:val="1"/>
      <w:marLeft w:val="0"/>
      <w:marRight w:val="0"/>
      <w:marTop w:val="0"/>
      <w:marBottom w:val="0"/>
      <w:divBdr>
        <w:top w:val="none" w:sz="0" w:space="0" w:color="auto"/>
        <w:left w:val="none" w:sz="0" w:space="0" w:color="auto"/>
        <w:bottom w:val="none" w:sz="0" w:space="0" w:color="auto"/>
        <w:right w:val="none" w:sz="0" w:space="0" w:color="auto"/>
      </w:divBdr>
    </w:div>
    <w:div w:id="1627853584">
      <w:bodyDiv w:val="1"/>
      <w:marLeft w:val="0"/>
      <w:marRight w:val="0"/>
      <w:marTop w:val="0"/>
      <w:marBottom w:val="0"/>
      <w:divBdr>
        <w:top w:val="none" w:sz="0" w:space="0" w:color="auto"/>
        <w:left w:val="none" w:sz="0" w:space="0" w:color="auto"/>
        <w:bottom w:val="none" w:sz="0" w:space="0" w:color="auto"/>
        <w:right w:val="none" w:sz="0" w:space="0" w:color="auto"/>
      </w:divBdr>
    </w:div>
    <w:div w:id="1822231450">
      <w:bodyDiv w:val="1"/>
      <w:marLeft w:val="0"/>
      <w:marRight w:val="0"/>
      <w:marTop w:val="0"/>
      <w:marBottom w:val="0"/>
      <w:divBdr>
        <w:top w:val="none" w:sz="0" w:space="0" w:color="auto"/>
        <w:left w:val="none" w:sz="0" w:space="0" w:color="auto"/>
        <w:bottom w:val="none" w:sz="0" w:space="0" w:color="auto"/>
        <w:right w:val="none" w:sz="0" w:space="0" w:color="auto"/>
      </w:divBdr>
    </w:div>
    <w:div w:id="1908177419">
      <w:bodyDiv w:val="1"/>
      <w:marLeft w:val="0"/>
      <w:marRight w:val="0"/>
      <w:marTop w:val="0"/>
      <w:marBottom w:val="0"/>
      <w:divBdr>
        <w:top w:val="none" w:sz="0" w:space="0" w:color="auto"/>
        <w:left w:val="none" w:sz="0" w:space="0" w:color="auto"/>
        <w:bottom w:val="none" w:sz="0" w:space="0" w:color="auto"/>
        <w:right w:val="none" w:sz="0" w:space="0" w:color="auto"/>
      </w:divBdr>
    </w:div>
    <w:div w:id="2120566759">
      <w:bodyDiv w:val="1"/>
      <w:marLeft w:val="0"/>
      <w:marRight w:val="0"/>
      <w:marTop w:val="0"/>
      <w:marBottom w:val="0"/>
      <w:divBdr>
        <w:top w:val="none" w:sz="0" w:space="0" w:color="auto"/>
        <w:left w:val="none" w:sz="0" w:space="0" w:color="auto"/>
        <w:bottom w:val="none" w:sz="0" w:space="0" w:color="auto"/>
        <w:right w:val="none" w:sz="0" w:space="0" w:color="auto"/>
      </w:divBdr>
    </w:div>
    <w:div w:id="2137602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footer" Target="footer4.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package" Target="embeddings/Microsoft_Word_Document1.docx"/><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header" Target="header3.xml"/><Relationship Id="rId14" Type="http://schemas.microsoft.com/office/2011/relationships/commentsExtended" Target="commentsExtended.xml"/><Relationship Id="rId22" Type="http://schemas.openxmlformats.org/officeDocument/2006/relationships/footer" Target="footer5.xml"/><Relationship Id="rId27" Type="http://schemas.openxmlformats.org/officeDocument/2006/relationships/package" Target="embeddings/Microsoft_Word_Document.docx"/><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3.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4.png"/><Relationship Id="rId28" Type="http://schemas.openxmlformats.org/officeDocument/2006/relationships/image" Target="media/image8.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footer" Target="footer2.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settings" Target="settings.xml"/><Relationship Id="rId71" Type="http://schemas.microsoft.com/office/2011/relationships/people" Target="people.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D2864EC8583455E820DC9A81B0B9F5F"/>
        <w:category>
          <w:name w:val="General"/>
          <w:gallery w:val="placeholder"/>
        </w:category>
        <w:types>
          <w:type w:val="bbPlcHdr"/>
        </w:types>
        <w:behaviors>
          <w:behavior w:val="content"/>
        </w:behaviors>
        <w:guid w:val="{5820E1FA-1134-4018-BF9E-83456DBAD397}"/>
      </w:docPartPr>
      <w:docPartBody>
        <w:p w:rsidR="007E0525" w:rsidRDefault="00B73676" w:rsidP="00B73676">
          <w:pPr>
            <w:pStyle w:val="3D2864EC8583455E820DC9A81B0B9F5F"/>
          </w:pPr>
          <w:r w:rsidRPr="00E03B2A">
            <w:rPr>
              <w:rStyle w:val="PlaceholderText"/>
            </w:rPr>
            <w:t>[Title]</w:t>
          </w:r>
        </w:p>
      </w:docPartBody>
    </w:docPart>
    <w:docPart>
      <w:docPartPr>
        <w:name w:val="57CADB65BFC94EA3829841BB69D3BA5D"/>
        <w:category>
          <w:name w:val="General"/>
          <w:gallery w:val="placeholder"/>
        </w:category>
        <w:types>
          <w:type w:val="bbPlcHdr"/>
        </w:types>
        <w:behaviors>
          <w:behavior w:val="content"/>
        </w:behaviors>
        <w:guid w:val="{6B1DDAF5-7B13-468E-B272-A26FFB270C9E}"/>
      </w:docPartPr>
      <w:docPartBody>
        <w:p w:rsidR="007E0525" w:rsidRDefault="00B73676" w:rsidP="00B73676">
          <w:pPr>
            <w:pStyle w:val="57CADB65BFC94EA3829841BB69D3BA5D"/>
          </w:pPr>
          <w:r w:rsidRPr="00E03B2A">
            <w:rPr>
              <w:rStyle w:val="PlaceholderText"/>
            </w:rPr>
            <w:t>[Title]</w:t>
          </w:r>
        </w:p>
      </w:docPartBody>
    </w:docPart>
    <w:docPart>
      <w:docPartPr>
        <w:name w:val="61EBD9F7F5FD4759BA456801783D559C"/>
        <w:category>
          <w:name w:val="General"/>
          <w:gallery w:val="placeholder"/>
        </w:category>
        <w:types>
          <w:type w:val="bbPlcHdr"/>
        </w:types>
        <w:behaviors>
          <w:behavior w:val="content"/>
        </w:behaviors>
        <w:guid w:val="{346D4618-70A0-4E54-9928-813F1C77BA51}"/>
      </w:docPartPr>
      <w:docPartBody>
        <w:p w:rsidR="007E0525" w:rsidRDefault="00B73676" w:rsidP="00B73676">
          <w:pPr>
            <w:pStyle w:val="61EBD9F7F5FD4759BA456801783D559C"/>
          </w:pPr>
          <w:r w:rsidRPr="00E03B2A">
            <w:rPr>
              <w:rStyle w:val="PlaceholderText"/>
            </w:rPr>
            <w:t>[Title]</w:t>
          </w:r>
        </w:p>
      </w:docPartBody>
    </w:docPart>
    <w:docPart>
      <w:docPartPr>
        <w:name w:val="2E78B97D8BF346298A6AC2BDDA7707A7"/>
        <w:category>
          <w:name w:val="General"/>
          <w:gallery w:val="placeholder"/>
        </w:category>
        <w:types>
          <w:type w:val="bbPlcHdr"/>
        </w:types>
        <w:behaviors>
          <w:behavior w:val="content"/>
        </w:behaviors>
        <w:guid w:val="{430F863B-CC48-4849-A1BC-C5ADEDA5F37F}"/>
      </w:docPartPr>
      <w:docPartBody>
        <w:p w:rsidR="007E0525" w:rsidRDefault="00B73676" w:rsidP="00B73676">
          <w:pPr>
            <w:pStyle w:val="2E78B97D8BF346298A6AC2BDDA7707A7"/>
          </w:pPr>
          <w:r w:rsidRPr="00E03B2A">
            <w:rPr>
              <w:rStyle w:val="PlaceholderText"/>
            </w:rPr>
            <w:t>[Title]</w:t>
          </w:r>
        </w:p>
      </w:docPartBody>
    </w:docPart>
    <w:docPart>
      <w:docPartPr>
        <w:name w:val="5AC3602A836E4E5E8F9B405219B5C634"/>
        <w:category>
          <w:name w:val="General"/>
          <w:gallery w:val="placeholder"/>
        </w:category>
        <w:types>
          <w:type w:val="bbPlcHdr"/>
        </w:types>
        <w:behaviors>
          <w:behavior w:val="content"/>
        </w:behaviors>
        <w:guid w:val="{2C311383-1C2F-47D7-B986-BC792104208F}"/>
      </w:docPartPr>
      <w:docPartBody>
        <w:p w:rsidR="007E0525" w:rsidRDefault="00B73676" w:rsidP="00B73676">
          <w:pPr>
            <w:pStyle w:val="5AC3602A836E4E5E8F9B405219B5C634"/>
          </w:pPr>
          <w:r w:rsidRPr="00E03B2A">
            <w:rPr>
              <w:rStyle w:val="PlaceholderText"/>
            </w:rPr>
            <w:t>[Title]</w:t>
          </w:r>
        </w:p>
      </w:docPartBody>
    </w:docPart>
    <w:docPart>
      <w:docPartPr>
        <w:name w:val="91CF68AC3A464F2884E3201FF0DFCD20"/>
        <w:category>
          <w:name w:val="General"/>
          <w:gallery w:val="placeholder"/>
        </w:category>
        <w:types>
          <w:type w:val="bbPlcHdr"/>
        </w:types>
        <w:behaviors>
          <w:behavior w:val="content"/>
        </w:behaviors>
        <w:guid w:val="{1E614C56-1F14-472B-A8B8-70E591E342EF}"/>
      </w:docPartPr>
      <w:docPartBody>
        <w:p w:rsidR="007E0525" w:rsidRDefault="00B73676" w:rsidP="00B73676">
          <w:pPr>
            <w:pStyle w:val="91CF68AC3A464F2884E3201FF0DFCD20"/>
          </w:pPr>
          <w:r w:rsidRPr="00E03B2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Pro">
    <w:altName w:val="Segoe U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Segoe Pro Display">
    <w:altName w:val="Segoe UI"/>
    <w:charset w:val="00"/>
    <w:family w:val="swiss"/>
    <w:pitch w:val="variable"/>
    <w:sig w:usb0="A00002AF" w:usb1="4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Pro Semibold">
    <w:altName w:val="Segoe UI Semibold"/>
    <w:charset w:val="00"/>
    <w:family w:val="swiss"/>
    <w:pitch w:val="variable"/>
    <w:sig w:usb0="A00002AF" w:usb1="4000205B" w:usb2="00000000" w:usb3="00000000" w:csb0="0000009F" w:csb1="00000000"/>
  </w:font>
  <w:font w:name="Segoe Pro Light">
    <w:altName w:val="Segoe UI Semilight"/>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Yu Mincho">
    <w:panose1 w:val="02020400000000000000"/>
    <w:charset w:val="80"/>
    <w:family w:val="roman"/>
    <w:pitch w:val="variable"/>
    <w:sig w:usb0="800002E7" w:usb1="2AC7FCF0"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676"/>
    <w:rsid w:val="000D6A27"/>
    <w:rsid w:val="002C6E2F"/>
    <w:rsid w:val="00345281"/>
    <w:rsid w:val="00537725"/>
    <w:rsid w:val="005F2D11"/>
    <w:rsid w:val="00600B80"/>
    <w:rsid w:val="006107CC"/>
    <w:rsid w:val="00700E06"/>
    <w:rsid w:val="007520C2"/>
    <w:rsid w:val="00755A67"/>
    <w:rsid w:val="007650B8"/>
    <w:rsid w:val="007E0525"/>
    <w:rsid w:val="008D4EEA"/>
    <w:rsid w:val="00920391"/>
    <w:rsid w:val="00932516"/>
    <w:rsid w:val="009667A5"/>
    <w:rsid w:val="00982414"/>
    <w:rsid w:val="009B3A78"/>
    <w:rsid w:val="009F6A05"/>
    <w:rsid w:val="00A3023D"/>
    <w:rsid w:val="00AB3D56"/>
    <w:rsid w:val="00B73676"/>
    <w:rsid w:val="00E068AF"/>
    <w:rsid w:val="00F2429A"/>
    <w:rsid w:val="00FD55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73676"/>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73676"/>
    <w:rPr>
      <w:color w:val="808080"/>
    </w:rPr>
  </w:style>
  <w:style w:type="paragraph" w:customStyle="1" w:styleId="3D2864EC8583455E820DC9A81B0B9F5F">
    <w:name w:val="3D2864EC8583455E820DC9A81B0B9F5F"/>
    <w:rsid w:val="00B73676"/>
  </w:style>
  <w:style w:type="paragraph" w:customStyle="1" w:styleId="57CADB65BFC94EA3829841BB69D3BA5D">
    <w:name w:val="57CADB65BFC94EA3829841BB69D3BA5D"/>
    <w:rsid w:val="00B73676"/>
  </w:style>
  <w:style w:type="paragraph" w:customStyle="1" w:styleId="867DF020971A4B2A994E752C92294298">
    <w:name w:val="867DF020971A4B2A994E752C92294298"/>
    <w:rsid w:val="00B73676"/>
  </w:style>
  <w:style w:type="paragraph" w:customStyle="1" w:styleId="B1922405C1AC44089AD3D4EB2A5966E2">
    <w:name w:val="B1922405C1AC44089AD3D4EB2A5966E2"/>
    <w:rsid w:val="00B73676"/>
  </w:style>
  <w:style w:type="paragraph" w:customStyle="1" w:styleId="70F61D95120C415EA2427510BCD0DE96">
    <w:name w:val="70F61D95120C415EA2427510BCD0DE96"/>
    <w:rsid w:val="00B73676"/>
  </w:style>
  <w:style w:type="paragraph" w:customStyle="1" w:styleId="61EBD9F7F5FD4759BA456801783D559C">
    <w:name w:val="61EBD9F7F5FD4759BA456801783D559C"/>
    <w:rsid w:val="00B73676"/>
  </w:style>
  <w:style w:type="paragraph" w:customStyle="1" w:styleId="2E78B97D8BF346298A6AC2BDDA7707A7">
    <w:name w:val="2E78B97D8BF346298A6AC2BDDA7707A7"/>
    <w:rsid w:val="00B73676"/>
  </w:style>
  <w:style w:type="paragraph" w:customStyle="1" w:styleId="7734A7BD826346CC980C5713B074D92D">
    <w:name w:val="7734A7BD826346CC980C5713B074D92D"/>
    <w:rsid w:val="00B73676"/>
  </w:style>
  <w:style w:type="paragraph" w:customStyle="1" w:styleId="FF5C263E0B32492B83ADC3C055EE1B40">
    <w:name w:val="FF5C263E0B32492B83ADC3C055EE1B40"/>
    <w:rsid w:val="00B73676"/>
  </w:style>
  <w:style w:type="paragraph" w:customStyle="1" w:styleId="57134675F05341268108803A74F4E3F6">
    <w:name w:val="57134675F05341268108803A74F4E3F6"/>
    <w:rsid w:val="00B73676"/>
  </w:style>
  <w:style w:type="paragraph" w:customStyle="1" w:styleId="5AC3602A836E4E5E8F9B405219B5C634">
    <w:name w:val="5AC3602A836E4E5E8F9B405219B5C634"/>
    <w:rsid w:val="00B73676"/>
  </w:style>
  <w:style w:type="paragraph" w:customStyle="1" w:styleId="91CF68AC3A464F2884E3201FF0DFCD20">
    <w:name w:val="91CF68AC3A464F2884E3201FF0DFCD20"/>
    <w:rsid w:val="00B73676"/>
  </w:style>
  <w:style w:type="paragraph" w:customStyle="1" w:styleId="EAC58139432A4E5E98253BD359F4F2AE">
    <w:name w:val="EAC58139432A4E5E98253BD359F4F2AE"/>
    <w:rsid w:val="007E0525"/>
  </w:style>
  <w:style w:type="paragraph" w:customStyle="1" w:styleId="CC5C1EEFA983487D9C19C6537A540704">
    <w:name w:val="CC5C1EEFA983487D9C19C6537A540704"/>
    <w:rsid w:val="007E0525"/>
  </w:style>
  <w:style w:type="paragraph" w:customStyle="1" w:styleId="09F712BE85BE4224AA3985084459883B">
    <w:name w:val="09F712BE85BE4224AA3985084459883B"/>
    <w:rsid w:val="007E05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A4811DB96ECB94490693EF931B14EB4" ma:contentTypeVersion="3" ma:contentTypeDescription="Create a new document." ma:contentTypeScope="" ma:versionID="71769c92ea05a6599035b01e642a594f">
  <xsd:schema xmlns:xsd="http://www.w3.org/2001/XMLSchema" xmlns:xs="http://www.w3.org/2001/XMLSchema" xmlns:p="http://schemas.microsoft.com/office/2006/metadata/properties" xmlns:ns2="dab06292-183b-421f-a599-96d725f473c5" xmlns:ns3="dd76336f-1119-4eab-9fcd-def30ff82d08" targetNamespace="http://schemas.microsoft.com/office/2006/metadata/properties" ma:root="true" ma:fieldsID="cb098fa1903dfc5abaeec2c63b04af43" ns2:_="" ns3:_="">
    <xsd:import namespace="dab06292-183b-421f-a599-96d725f473c5"/>
    <xsd:import namespace="dd76336f-1119-4eab-9fcd-def30ff82d08"/>
    <xsd:element name="properties">
      <xsd:complexType>
        <xsd:sequence>
          <xsd:element name="documentManagement">
            <xsd:complexType>
              <xsd:all>
                <xsd:element ref="ns2:SharedWithUsers" minOccurs="0"/>
                <xsd:element ref="ns2: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b06292-183b-421f-a599-96d725f473c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d76336f-1119-4eab-9fcd-def30ff82d08"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C7980-479C-4EB1-8BA6-00CF17FBD68E}">
  <ds:schemaRefs>
    <ds:schemaRef ds:uri="http://schemas.microsoft.com/sharepoint/v3/contenttype/forms"/>
  </ds:schemaRefs>
</ds:datastoreItem>
</file>

<file path=customXml/itemProps2.xml><?xml version="1.0" encoding="utf-8"?>
<ds:datastoreItem xmlns:ds="http://schemas.openxmlformats.org/officeDocument/2006/customXml" ds:itemID="{B4FC0BB2-E96A-4C17-B4D3-FD54A1D437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b06292-183b-421f-a599-96d725f473c5"/>
    <ds:schemaRef ds:uri="dd76336f-1119-4eab-9fcd-def30ff82d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0CFCAA-86A7-4219-97CE-F0B84DAA83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ADDAC7-0BAE-430B-9E07-2EB40960F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1</Pages>
  <Words>3839</Words>
  <Characters>21884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Enterprise Mode Site List Manager</vt:lpstr>
    </vt:vector>
  </TitlesOfParts>
  <Company/>
  <LinksUpToDate>false</LinksUpToDate>
  <CharactersWithSpaces>25672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Enterprise Mode Site List Manager</dc:title>
  <dc:subject>Scenario Guide</dc:subject>
  <dc:creator>Samesh Singh</dc:creator>
  <cp:keywords/>
  <dc:description/>
  <cp:lastModifiedBy>Kiran Sangal (Mindtree)</cp:lastModifiedBy>
  <cp:revision>31</cp:revision>
  <dcterms:created xsi:type="dcterms:W3CDTF">2016-10-04T19:35:00Z</dcterms:created>
  <dcterms:modified xsi:type="dcterms:W3CDTF">2016-10-06T06:53:00Z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0x0101006A4811DB96ECB94490693EF931B14EB4</vt:lpwstr>
  </property>
</Properties>
</file>